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D5FEB7" w14:textId="77777777" w:rsidR="005C5A99" w:rsidRDefault="00E878D6" w:rsidP="00484C1E">
      <w:pPr>
        <w:pStyle w:val="Ttulo1"/>
        <w:spacing w:before="0" w:after="120"/>
        <w:rPr>
          <w:rFonts w:ascii="Google Sans" w:eastAsia="Google Sans" w:hAnsi="Google Sans" w:cs="Google Sans"/>
          <w:color w:val="1B1C1D"/>
        </w:rPr>
      </w:pPr>
      <w:r>
        <w:rPr>
          <w:rFonts w:ascii="Google Sans" w:eastAsia="Google Sans" w:hAnsi="Google Sans" w:cs="Google Sans"/>
          <w:color w:val="1B1C1D"/>
        </w:rPr>
        <w:t>Implantação de um Centro de Tecnologias de Reabilitação Neuromotora no Distrito Federal: P&amp;D de Exoesqueletos Inteligentes e Validação Clínica no SUS-DF (Programa Desafio DF)</w:t>
      </w:r>
    </w:p>
    <w:p w14:paraId="2DD5FEB8" w14:textId="77777777" w:rsidR="005C5A99" w:rsidRDefault="005C5A99" w:rsidP="00484C1E">
      <w:pPr>
        <w:pBdr>
          <w:top w:val="nil"/>
          <w:left w:val="nil"/>
          <w:bottom w:val="nil"/>
          <w:right w:val="nil"/>
          <w:between w:val="nil"/>
        </w:pBdr>
        <w:spacing w:after="240"/>
        <w:rPr>
          <w:rFonts w:ascii="Google Sans" w:eastAsia="Google Sans" w:hAnsi="Google Sans" w:cs="Google Sans"/>
          <w:color w:val="1B1C1D"/>
        </w:rPr>
      </w:pPr>
    </w:p>
    <w:p w14:paraId="2DD5FEB9" w14:textId="18EF0F74" w:rsidR="005C5A99" w:rsidRDefault="006B4AA2" w:rsidP="006B4AA2">
      <w:pPr>
        <w:pBdr>
          <w:top w:val="nil"/>
          <w:left w:val="nil"/>
          <w:bottom w:val="nil"/>
          <w:right w:val="nil"/>
          <w:between w:val="nil"/>
        </w:pBdr>
        <w:spacing w:after="240"/>
        <w:ind w:firstLine="0"/>
        <w:rPr>
          <w:rStyle w:val="nfase"/>
        </w:rPr>
      </w:pPr>
      <w:r w:rsidRPr="00EE0709">
        <w:rPr>
          <w:rStyle w:val="nfase"/>
        </w:rPr>
        <w:t>[Dúvidas Ana Paula FAPF]</w:t>
      </w:r>
    </w:p>
    <w:p w14:paraId="16E7DC4C" w14:textId="4FF89464" w:rsidR="00EE0709" w:rsidRPr="00562553" w:rsidRDefault="00EE0709" w:rsidP="006B4AA2">
      <w:pPr>
        <w:pBdr>
          <w:top w:val="nil"/>
          <w:left w:val="nil"/>
          <w:bottom w:val="nil"/>
          <w:right w:val="nil"/>
          <w:between w:val="nil"/>
        </w:pBdr>
        <w:spacing w:after="240"/>
        <w:ind w:firstLine="0"/>
        <w:rPr>
          <w:rStyle w:val="nfaseSutil"/>
        </w:rPr>
      </w:pPr>
      <w:r w:rsidRPr="00562553">
        <w:rPr>
          <w:rStyle w:val="nfaseSutil"/>
        </w:rPr>
        <w:t>[Teremos parceiros nacionais com bolsa e internacionais: abrangência nacional ou internacional do projeto, apesar do foco ser sec saúde df?]</w:t>
      </w:r>
    </w:p>
    <w:p w14:paraId="34DC6191" w14:textId="3C0CF323" w:rsidR="00313F49" w:rsidRPr="00562553" w:rsidRDefault="00313F49" w:rsidP="006B4AA2">
      <w:pPr>
        <w:pBdr>
          <w:top w:val="nil"/>
          <w:left w:val="nil"/>
          <w:bottom w:val="nil"/>
          <w:right w:val="nil"/>
          <w:between w:val="nil"/>
        </w:pBdr>
        <w:spacing w:after="240"/>
        <w:ind w:firstLine="0"/>
        <w:rPr>
          <w:rStyle w:val="nfaseSutil"/>
        </w:rPr>
      </w:pPr>
      <w:r w:rsidRPr="00313F49">
        <w:rPr>
          <w:rStyle w:val="nfaseSutil"/>
        </w:rPr>
        <w:t>Pode ter pagamento bolsa no período de extensão do prazo do projeto?</w:t>
      </w:r>
    </w:p>
    <w:p w14:paraId="503F027C" w14:textId="01877052" w:rsidR="00EE0709" w:rsidRPr="00562553" w:rsidRDefault="00EE0709" w:rsidP="00C1639A">
      <w:pPr>
        <w:ind w:firstLine="0"/>
        <w:rPr>
          <w:rStyle w:val="nfaseSutil"/>
          <w:rFonts w:eastAsiaTheme="minorEastAsia" w:cstheme="minorBidi"/>
          <w:kern w:val="2"/>
          <w:szCs w:val="24"/>
          <w:lang w:bidi="x-none"/>
          <w14:ligatures w14:val="standardContextual"/>
        </w:rPr>
        <w:pPrChange w:id="0" w:author="Roberto de Souza Baptista" w:date="2025-11-26T08:38:00Z" w16du:dateUtc="2025-11-26T11:38:00Z">
          <w:pPr>
            <w:pBdr>
              <w:top w:val="nil"/>
              <w:left w:val="nil"/>
              <w:bottom w:val="nil"/>
              <w:right w:val="nil"/>
              <w:between w:val="nil"/>
            </w:pBdr>
            <w:spacing w:after="240"/>
            <w:ind w:firstLine="0"/>
          </w:pPr>
        </w:pPrChange>
      </w:pPr>
      <w:r w:rsidRPr="00562553">
        <w:rPr>
          <w:rStyle w:val="nfaseSutil"/>
        </w:rPr>
        <w:t>[</w:t>
      </w:r>
      <w:r w:rsidR="006978D3" w:rsidRPr="00562553">
        <w:rPr>
          <w:rStyle w:val="nfaseSutil"/>
        </w:rPr>
        <w:t xml:space="preserve">Despesas acessórias de importação entram embutidas no preço do material permanente ou como serviços de terceiros? Provavelmente Unb ou FINATEC vão fazer a importação. UnB </w:t>
      </w:r>
      <w:r w:rsidR="00562553" w:rsidRPr="00562553">
        <w:rPr>
          <w:rStyle w:val="nfaseSutil"/>
        </w:rPr>
        <w:t>é ressarcimento, não emite nota fiscal</w:t>
      </w:r>
      <w:r w:rsidRPr="00562553">
        <w:rPr>
          <w:rStyle w:val="nfaseSutil"/>
        </w:rPr>
        <w:t>]</w:t>
      </w:r>
      <w:r w:rsidR="00562553" w:rsidRPr="00562553">
        <w:rPr>
          <w:rStyle w:val="nfaseSutil"/>
        </w:rPr>
        <w:t xml:space="preserve"> </w:t>
      </w:r>
      <w:ins w:id="1" w:author="Roberto de Souza Baptista" w:date="2025-11-26T07:15:00Z" w16du:dateUtc="2025-11-26T10:15:00Z">
        <w:r w:rsidR="00EC48E3">
          <w:rPr>
            <w:rStyle w:val="Refdenotaderodap"/>
            <w:i/>
            <w:iCs/>
            <w:color w:val="404040" w:themeColor="text1" w:themeTint="BF"/>
            <w:sz w:val="16"/>
          </w:rPr>
          <w:footnoteReference w:id="1"/>
        </w:r>
      </w:ins>
    </w:p>
    <w:p w14:paraId="2DD5FEBA"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1. Descrição da Realidade e Contexto da Demanda (Item 7.4)</w:t>
      </w:r>
    </w:p>
    <w:p w14:paraId="6D780B47" w14:textId="415FFC80" w:rsidR="00590F20" w:rsidRPr="00083B7D" w:rsidRDefault="00590F20" w:rsidP="008D1A02">
      <w:pPr>
        <w:pStyle w:val="Subttulo"/>
        <w:rPr>
          <w:rStyle w:val="nfase"/>
          <w:i/>
          <w:iCs/>
        </w:rPr>
      </w:pPr>
      <w:r w:rsidRPr="00083B7D">
        <w:rPr>
          <w:rStyle w:val="nfase"/>
          <w:i/>
          <w:iCs/>
        </w:rPr>
        <w:t>[7.4.  Descrição da realidade que será contemplada pela parceria;]</w:t>
      </w:r>
    </w:p>
    <w:p w14:paraId="2DD5FEBE" w14:textId="270B3C22"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1.1. Contexto Epidemiológico e Socioeconômico do Desafio no DF</w:t>
      </w:r>
    </w:p>
    <w:p w14:paraId="2B6AC369" w14:textId="6CE145DD" w:rsidR="008D06C3" w:rsidRDefault="00E878D6" w:rsidP="00064787">
      <w:pPr>
        <w:pBdr>
          <w:top w:val="nil"/>
          <w:left w:val="nil"/>
          <w:bottom w:val="nil"/>
          <w:right w:val="nil"/>
          <w:between w:val="nil"/>
        </w:pBdr>
        <w:spacing w:after="240"/>
      </w:pPr>
      <w:r>
        <w:rPr>
          <w:rFonts w:ascii="Google Sans Text" w:eastAsia="Google Sans Text" w:hAnsi="Google Sans Text" w:cs="Google Sans Text"/>
          <w:color w:val="1B1C1D"/>
        </w:rPr>
        <w:t xml:space="preserve">A proposta para a implantação de um Centro de Tecnologias de Reabilitação Neuromotora no Distrito Federal (DF) está fundamentada na urgência em responder a desafios críticos de saúde pública e na necessidade de mitigação dos custos socioeconômicos associados à incapacidade funcional crônica. O Acidente Vascular </w:t>
      </w:r>
      <w:r>
        <w:rPr>
          <w:rFonts w:ascii="Google Sans Text" w:eastAsia="Google Sans Text" w:hAnsi="Google Sans Text" w:cs="Google Sans Text"/>
          <w:color w:val="1B1C1D"/>
        </w:rPr>
        <w:lastRenderedPageBreak/>
        <w:t>Cerebral (AVC) constitui a principal causa de incapacidade no Brasil, afetando aproximadamente 400 mil brasileiros com sequelas neurológicas. A alta taxa de dependência gerada é alarmante: cerca de 70% dos sobreviventes de AVC não conseguem retornar ao trabalho, e 50% requerem assistência para atividades diárias</w:t>
      </w:r>
      <w:r w:rsidR="00DA735D">
        <w:rPr>
          <w:rFonts w:ascii="Google Sans Text" w:eastAsia="Google Sans Text" w:hAnsi="Google Sans Text" w:cs="Google Sans Text"/>
          <w:color w:val="1B1C1D"/>
        </w:rPr>
        <w:t xml:space="preserve"> </w:t>
      </w:r>
      <w:r w:rsidR="00C729F6">
        <w:rPr>
          <w:rFonts w:ascii="Google Sans Text" w:eastAsia="Google Sans Text" w:hAnsi="Google Sans Text" w:cs="Google Sans Text"/>
          <w:color w:val="1B1C1D"/>
        </w:rPr>
        <w:fldChar w:fldCharType="begin"/>
      </w:r>
      <w:r w:rsidR="00213481">
        <w:rPr>
          <w:rFonts w:ascii="Google Sans Text" w:eastAsia="Google Sans Text" w:hAnsi="Google Sans Text" w:cs="Google Sans Text"/>
          <w:color w:val="1B1C1D"/>
        </w:rPr>
        <w:instrText xml:space="preserve"> ADDIN ZOTERO_ITEM CSL_CITATION {"citationID":"DyVxGI4T","properties":{"formattedCitation":"(AFPESP, 2023; De Santana et al., 2018; IBGE, 2024; Martins et al., 2023)","plainCitation":"(AFPESP, 2023; De Santana et al., 2018; IBGE, 2024; Martins et al., 2023)","noteIndex":0},"citationItems":[{"id":352,"uris":["http://zotero.org/users/7085900/items/IYHX9MWM"],"itemData":{"id":352,"type":"document","note":"publisher-place: São Paulo","title":"Exoesqueleto robótico chega ao SUS em SP para reabilitação de pacientes com AVC e Parkinson","author":[{"literal":"AFPESP"}],"issued":{"date-parts":[["2023",6]]}}},{"id":411,"uris":["http://zotero.org/users/7085900/items/R2QEKRWY"],"itemData":{"id":411,"type":"article-journal","abstract":"OBJECTIVE: To analyze the epidemiological stroke data of Brazil according to the Global Burden of Disease (GBD) study in 2016 and secondary data from the GBD database.\nRESULTS: The highest percentage of deaths due to stroke in general occurred in individuals aged 70 years or over (60.2%; 95% confidence interval [CI] 59.9-60.5%) followed by that in men (52.9%; 95% CI 52.6-53.2%). Ischemic stroke was the most common type, accounting for 61.8% (95% CI 61.5-62.1%) of deaths due to stroke in 2016. Most of the epidemiological indicators (incidence, prevalence, mortality-to-incidence ratio, mortality, disability-adjusted life years, years lost due to disability, and years of life lost) of stroke in general or either type of stroke were higher in men and those aged 70 years or over. Stroke data in Brazil are a major concern and represent a real health challenge for the coming decades. Men and individuals aged 70 years or older appear to represent the groups with the highest epidemiological parameters and risk for the various stroke outcomes. However, this does not mean the female data are irrelevant, which, although representing a lower risk than the male data, also raise the need for policies aimed at prevention and improvement in the treatment of stroke and its sequelae.","container-title":"BMC research notes","DOI":"10.1186/s13104-018-3842-3","ISSN":"1756-0500","issue":"1","journalAbbreviation":"BMC Res Notes","language":"eng","note":"PMID: 30326942\nPMCID: PMC6192154","page":"735","source":"PubMed","title":"The burden of stroke in Brazil in 2016: an analysis of the Global Burden of Disease study findings","title-short":"The burden of stroke in Brazil in 2016","volume":"11","author":[{"family":"Santana","given":"Nathalia Matos","non-dropping-particle":"de"},{"family":"Dos Santos Figueiredo","given":"Francisco Winter"},{"family":"Melo Lucena","given":"Diego Monteiro","non-dropping-particle":"de"},{"family":"Soares","given":"Fernando Mayo"},{"family":"Adami","given":"Fernando"},{"family":"Carvalho Pádua Cardoso","given":"Luciana","non-dropping-particle":"de"},{"family":"Correa","given":"João Antonio"}],"issued":{"date-parts":[["2018",10,16]]}}},{"id":303,"uris":["http://zotero.org/users/7085900/items/R4796V7X"],"itemData":{"id":303,"type":"book","abstract":"O Instituto Brasileiro de Geografia e Estatística - IBGE divulga, nesta publicação, os resultados referentes à investigação sobre a orientação sexual da população adulta brasileira de 18 anos ou mais de idade, tema introduzido, em caráter experimental, no Módulo de Atividade Sexual (Módulo Y) da Pesquisa Nacional de Saúde - PNS 2019. Os resultados ora divulgados estão sendo apresentados como estatísticas experimentais, as quais são desenvolvidas e publicadas visando envolver os usuários e as partes interessadas para avaliação de sua relevância e qualidade. Nesse caso, os dados referentes à orientação sexual encontram-se ainda sob avaliação por não terem atingido um grau completo de maturidade em termos de harmonização, cobertura ou metodologia, sendo, portanto, um primeiro exercício para a captação do tema em questão. A pergunta sobre a orientação sexual foi introduzida no Módulo de Atividade Sexual da PNS 2019 para atender à demanda por informações, em âmbito nacional, no sentido de caracterizar a população de acordo com a sua orientação sexual. Sua inclusão nessa pesquisa ocorreu pelas oportunidades temporal e temática, viabilizando estudos que venham a explorar aspectos relacionados não só ao mercado de trabalho, como também a outros ligados à saúde incluídos na pesquisa, segundo os diferentes tipos de orientação sexual autodeclarados pelas pessoas. A Pesquisa Nacional de Saúde - PNS, realizada em parceria com o Ministério da Saúde, abarca uma variedade de temas relacionados à saúde da população e aos impactos nos serviços de saúde do País. Sua primeira edição ocorreu em 2013 e, na segunda e mais recente edição da pesquisa, realizada em 2019, novos temas foram introduzidos, entre os quais o relacionado à atividade sexual, cujo módulo de investigação incluiu a pergunta sobre a orientação sexual das pessoas de 18 anos ou mais de idade. Cumpre destacar que a captação dessa informação pela PNS 2019 constitui uma investigação inédita nas pesquisas domiciliares do IBGE, visto que, até o momento, os dados disponíveis sobre essa temática correspondem aos casais do mesmo sexo, obtidos no Censo Demográfico 2010 e na Pesquisa Nacional por Amostra de Domicílios Contínua - PNAD Contínua, realizada desde 2012.","event-place":"Rio de Janeiro, RJ","ISBN":"978-85-240-4531-8","language":"pt-BR","number-of-pages":"21","publisher":"Ibge","publisher-place":"Rio de Janeiro, RJ","source":"Câmara Brasileira do Livro ISBN","title":"Pesquisa nacional de saúde","editor":[{"family":"IBGE","given":"Diretoria de Pesquisas"}],"issued":{"date-parts":[["2024",8,29]]}}},{"id":414,"uris":["http://zotero.org/users/7085900/items/UHJIF2XX"],"itemData":{"id":414,"type":"article-journal","abstract":"Over the last three decades, stroke care has undergone significant transformations mainly driven by the introduction of reperfusion therapy and the organization of systems of care. Patients receiving treatment through a well-structured stroke service have a much higher chance of favorable outcomes, thereby decreasing both disability and mortality. In this article, we reviewed the scientific evidence for stroke reperfusion therapy, including thrombolysis and thrombectomy, and its implementation in the public health system in Brazil.KeywordsStroke; Ischemic Stroke; Reperfusion; Thrombolytic Therapy; Thrombectomy","container-title":"Arquivos de Neuro-Psiquiatria","DOI":"https://doi.org/10.1055/s-0043-1777721","ISSN":"0004-282X, 1678-4227","journalAbbreviation":"Arq. Neuro-Psiquiatr.","language":"en","note":"publisher: Academia Brasileira de Neurologia - ABNEURO","page":"1030-1039","source":"SciELO","title":"Reperfusion therapy for acute ischemic stroke: where are we in 2023?","title-short":"Reperfusion therapy for acute ischemic stroke","volume":"81","author":[{"family":"Martins","given":"Sheila Cristina Ouriques"},{"family":"Pontes- Neto","given":"Octávio Marques"},{"family":"Pille","given":"Arthur"},{"family":"Secchi","given":"Thaís Leite"},{"family":"Alves","given":"Maramélia Araújo de Miranda"},{"family":"Rebello","given":"Letícia Costa"},{"family":"Oliveira- Filho","given":"Jamary"},{"family":"Lange","given":"Marcos Christiano"},{"family":"Freitas","given":"Gabriel R.","dropping-particle":"de"},{"family":"Andrade","given":"João Brainer Clares","dropping-particle":"de"},{"family":"Rocha","given":"Letícia Januzi de Almeida"},{"family":"Bezerra","given":"Daniel da Cruz"},{"family":"Souza","given":"Ana Claudia","dropping-particle":"de"},{"family":"Carbonera","given":"Leonardo Augusto"},{"family":"Nogueira","given":"Raul Gomes"},{"family":"Silva","given":"Gisele Sampaio"}],"issued":{"date-parts":[["2023"]]}}}],"schema":"https://github.com/citation-style-language/schema/raw/master/csl-citation.json"} </w:instrText>
      </w:r>
      <w:r w:rsidR="00C729F6">
        <w:rPr>
          <w:rFonts w:ascii="Google Sans Text" w:eastAsia="Google Sans Text" w:hAnsi="Google Sans Text" w:cs="Google Sans Text"/>
          <w:color w:val="1B1C1D"/>
        </w:rPr>
        <w:fldChar w:fldCharType="separate"/>
      </w:r>
      <w:r w:rsidR="00213481" w:rsidRPr="00213481">
        <w:rPr>
          <w:rFonts w:ascii="Google Sans Text" w:hAnsi="Google Sans Text"/>
        </w:rPr>
        <w:t>(AFPESP, 2023; De Santana et al., 2018; IBGE, 2024; Martins et al., 2023)</w:t>
      </w:r>
      <w:r w:rsidR="00C729F6">
        <w:rPr>
          <w:rFonts w:ascii="Google Sans Text" w:eastAsia="Google Sans Text" w:hAnsi="Google Sans Text" w:cs="Google Sans Text"/>
          <w:color w:val="1B1C1D"/>
        </w:rPr>
        <w:fldChar w:fldCharType="end"/>
      </w:r>
      <w:r>
        <w:rPr>
          <w:rFonts w:ascii="Google Sans Text" w:eastAsia="Google Sans Text" w:hAnsi="Google Sans Text" w:cs="Google Sans Text"/>
          <w:color w:val="1B1C1D"/>
        </w:rPr>
        <w:t>.</w:t>
      </w:r>
      <w:r w:rsidR="005841EA">
        <w:rPr>
          <w:rFonts w:ascii="Google Sans Text" w:eastAsia="Google Sans Text" w:hAnsi="Google Sans Text" w:cs="Google Sans Text"/>
          <w:color w:val="1B1C1D"/>
        </w:rPr>
        <w:t xml:space="preserve"> </w:t>
      </w:r>
      <w:r w:rsidR="006B4F1F" w:rsidRPr="006B4F1F">
        <w:t>A prevalência de AVC tem aumentado consideravelmente, com mais de 104 milhões de pessoas vivendo com suas consequências em todo o mundo, e no Brasil, o AVC já foi a principal causa de morte</w:t>
      </w:r>
      <w:r w:rsidR="006B4F1F">
        <w:fldChar w:fldCharType="begin"/>
      </w:r>
      <w:r w:rsidR="006B4F1F">
        <w:instrText xml:space="preserve"> ADDIN ZOTERO_ITEM CSL_CITATION {"citationID":"87yxxidV","properties":{"formattedCitation":"(De Santana et al., 2018; Martins et al., 2023)","plainCitation":"(De Santana et al., 2018; Martins et al., 2023)","noteIndex":0},"citationItems":[{"id":411,"uris":["http://zotero.org/users/7085900/items/R2QEKRWY"],"itemData":{"id":411,"type":"article-journal","abstract":"OBJECTIVE: To analyze the epidemiological stroke data of Brazil according to the Global Burden of Disease (GBD) study in 2016 and secondary data from the GBD database.\nRESULTS: The highest percentage of deaths due to stroke in general occurred in individuals aged 70 years or over (60.2%; 95% confidence interval [CI] 59.9-60.5%) followed by that in men (52.9%; 95% CI 52.6-53.2%). Ischemic stroke was the most common type, accounting for 61.8% (95% CI 61.5-62.1%) of deaths due to stroke in 2016. Most of the epidemiological indicators (incidence, prevalence, mortality-to-incidence ratio, mortality, disability-adjusted life years, years lost due to disability, and years of life lost) of stroke in general or either type of stroke were higher in men and those aged 70 years or over. Stroke data in Brazil are a major concern and represent a real health challenge for the coming decades. Men and individuals aged 70 years or older appear to represent the groups with the highest epidemiological parameters and risk for the various stroke outcomes. However, this does not mean the female data are irrelevant, which, although representing a lower risk than the male data, also raise the need for policies aimed at prevention and improvement in the treatment of stroke and its sequelae.","container-title":"BMC research notes","DOI":"10.1186/s13104-018-3842-3","ISSN":"1756-0500","issue":"1","journalAbbreviation":"BMC Res Notes","language":"eng","note":"PMID: 30326942\nPMCID: PMC6192154","page":"735","source":"PubMed","title":"The burden of stroke in Brazil in 2016: an analysis of the Global Burden of Disease study findings","title-short":"The burden of stroke in Brazil in 2016","volume":"11","author":[{"family":"Santana","given":"Nathalia Matos","non-dropping-particle":"de"},{"family":"Dos Santos Figueiredo","given":"Francisco Winter"},{"family":"Melo Lucena","given":"Diego Monteiro","non-dropping-particle":"de"},{"family":"Soares","given":"Fernando Mayo"},{"family":"Adami","given":"Fernando"},{"family":"Carvalho Pádua Cardoso","given":"Luciana","non-dropping-particle":"de"},{"family":"Correa","given":"João Antonio"}],"issued":{"date-parts":[["2018",10,16]]}}},{"id":414,"uris":["http://zotero.org/users/7085900/items/UHJIF2XX"],"itemData":{"id":414,"type":"article-journal","abstract":"Over the last three decades, stroke care has undergone significant transformations mainly driven by the introduction of reperfusion therapy and the organization of systems of care. Patients receiving treatment through a well-structured stroke service have a much higher chance of favorable outcomes, thereby decreasing both disability and mortality. In this article, we reviewed the scientific evidence for stroke reperfusion therapy, including thrombolysis and thrombectomy, and its implementation in the public health system in Brazil.KeywordsStroke; Ischemic Stroke; Reperfusion; Thrombolytic Therapy; Thrombectomy","container-title":"Arquivos de Neuro-Psiquiatria","DOI":"https://doi.org/10.1055/s-0043-1777721","ISSN":"0004-282X, 1678-4227","journalAbbreviation":"Arq. Neuro-Psiquiatr.","language":"en","note":"publisher: Academia Brasileira de Neurologia - ABNEURO","page":"1030-1039","source":"SciELO","title":"Reperfusion therapy for acute ischemic stroke: where are we in 2023?","title-short":"Reperfusion therapy for acute ischemic stroke","volume":"81","author":[{"family":"Martins","given":"Sheila Cristina Ouriques"},{"family":"Pontes- Neto","given":"Octávio Marques"},{"family":"Pille","given":"Arthur"},{"family":"Secchi","given":"Thaís Leite"},{"family":"Alves","given":"Maramélia Araújo de Miranda"},{"family":"Rebello","given":"Letícia Costa"},{"family":"Oliveira- Filho","given":"Jamary"},{"family":"Lange","given":"Marcos Christiano"},{"family":"Freitas","given":"Gabriel R.","dropping-particle":"de"},{"family":"Andrade","given":"João Brainer Clares","dropping-particle":"de"},{"family":"Rocha","given":"Letícia Januzi de Almeida"},{"family":"Bezerra","given":"Daniel da Cruz"},{"family":"Souza","given":"Ana Claudia","dropping-particle":"de"},{"family":"Carbonera","given":"Leonardo Augusto"},{"family":"Nogueira","given":"Raul Gomes"},{"family":"Silva","given":"Gisele Sampaio"}],"issued":{"date-parts":[["2023"]]}}}],"schema":"https://github.com/citation-style-language/schema/raw/master/csl-citation.json"} </w:instrText>
      </w:r>
      <w:r w:rsidR="006B4F1F">
        <w:fldChar w:fldCharType="separate"/>
      </w:r>
      <w:r w:rsidR="006B4F1F" w:rsidRPr="006B4F1F">
        <w:t>(De Santana et al., 2018; Martins et al., 2023)</w:t>
      </w:r>
      <w:r w:rsidR="006B4F1F">
        <w:fldChar w:fldCharType="end"/>
      </w:r>
      <w:r w:rsidR="006B4F1F" w:rsidRPr="006B4F1F">
        <w:t>. O impacto socioeconômico do AVC é notável, com a população de menor renda sendo a mais afetada, e 80% dos pacientes necessitando de atendimento no Sistema Único de Saúde</w:t>
      </w:r>
      <w:r w:rsidR="00127787">
        <w:t xml:space="preserve"> </w:t>
      </w:r>
      <w:r w:rsidR="006B4F1F">
        <w:fldChar w:fldCharType="begin"/>
      </w:r>
      <w:r w:rsidR="00E96627">
        <w:instrText xml:space="preserve"> ADDIN ZOTERO_ITEM CSL_CITATION {"citationID":"WMDCHIAu","properties":{"formattedCitation":"(Martins et al., 2023; Oliveira et al., 2022)","plainCitation":"(Martins et al., 2023; Oliveira et al., 2022)","noteIndex":0},"citationItems":[{"id":414,"uris":["http://zotero.org/users/7085900/items/UHJIF2XX"],"itemData":{"id":414,"type":"article-journal","abstract":"Over the last three decades, stroke care has undergone significant transformations mainly driven by the introduction of reperfusion therapy and the organization of systems of care. Patients receiving treatment through a well-structured stroke service have a much higher chance of favorable outcomes, thereby decreasing both disability and mortality. In this article, we reviewed the scientific evidence for stroke reperfusion therapy, including thrombolysis and thrombectomy, and its implementation in the public health system in Brazil.KeywordsStroke; Ischemic Stroke; Reperfusion; Thrombolytic Therapy; Thrombectomy","container-title":"Arquivos de Neuro-Psiquiatria","DOI":"https://doi.org/10.1055/s-0043-1777721","ISSN":"0004-282X, 1678-4227","journalAbbreviation":"Arq. Neuro-Psiquiatr.","language":"en","note":"publisher: Academia Brasileira de Neurologia - ABNEURO","page":"1030-1039","source":"SciELO","title":"Reperfusion therapy for acute ischemic stroke: where are we in 2023?","title-short":"Reperfusion therapy for acute ischemic stroke","volume":"81","author":[{"family":"Martins","given":"Sheila Cristina Ouriques"},{"family":"Pontes- Neto","given":"Octávio Marques"},{"family":"Pille","given":"Arthur"},{"family":"Secchi","given":"Thaís Leite"},{"family":"Alves","given":"Maramélia Araújo de Miranda"},{"family":"Rebello","given":"Letícia Costa"},{"family":"Oliveira- Filho","given":"Jamary"},{"family":"Lange","given":"Marcos Christiano"},{"family":"Freitas","given":"Gabriel R.","dropping-particle":"de"},{"family":"Andrade","given":"João Brainer Clares","dropping-particle":"de"},{"family":"Rocha","given":"Letícia Januzi de Almeida"},{"family":"Bezerra","given":"Daniel da Cruz"},{"family":"Souza","given":"Ana Claudia","dropping-particle":"de"},{"family":"Carbonera","given":"Leonardo Augusto"},{"family":"Nogueira","given":"Raul Gomes"},{"family":"Silva","given":"Gisele Sampaio"}],"issued":{"date-parts":[["2023"]]}}},{"id":463,"uris":["http://zotero.org/users/7085900/items/QSCKTBWR"],"itemData":{"id":463,"type":"article-journal","abstract":"Sobre estas estatísticas Esta é a edição de 2021 da Estatística Cardiovascular – Brasil , um esforço multi-institucional para fornecer periodicamente informação atualizada sobre a epidemiologia das DCV e AVC no Brasil. Este relatório incorpora estatísticas oficiais fornecidas pelo Ministério da Saúde brasileiro e outros órgãos governamentais, pelo projeto GBD liderado pelo IHME da Universidade de Washington, além de dados gerados por outras fontes e estudos científicos, como coortes e registros, sobre as DCV e seus fatores de risco. Este [...]","container-title":"Arq. Bras. Cardiol.","DOI":"10.36660/abc.20211012","ISSN":"0066-782X","issue":"1","language":"pt-br","note":"publisher: Arq. Bras. Cardiol.","page":"115-373","source":"abccardiol.org","title":"Estatística Cardiovascular – Brasil 2021","volume":"118","author":[{"family":"Oliveira","given":"Gláucia Maria Moraes","dropping-particle":"de"},{"family":"Brant","given":"Luisa Campos Caldeira"},{"family":"Polanczyk","given":"Carisi Anne"},{"family":"Malta","given":"Deborah Carvalho"},{"family":"Biolo","given":"Andreia"},{"family":"Nascimento","given":"Bruno Ramos"},{"family":"Souza","given":"Maria de Fatima Marinho","dropping-particle":"de"},{"family":"Lorenzo","given":"Andrea Rocha De"},{"family":"Júnior","given":"Antonio Aurélio de Paiva Fagundes"},{"family":"Schaan","given":"Beatriz D."},{"family":"Castilho","given":"Fábio Morato","dropping-particle":"de"},{"family":"Cesena","given":"Fernando Henpin Yue"},{"family":"Soares","given":"Gabriel Porto"},{"family":"Junior","given":"Gesner Francisco Xavier"},{"family":"Filho","given":"Jose Augusto Soares Barreto"},{"family":"Passaglia","given":"Luiz Guilherme"},{"family":"Filho","given":"Marcelo Martins Pinto"},{"family":"Machline-Carrion","given":"M. Julia"},{"family":"Bittencourt","given":"Marcio Sommer"},{"family":"Neto","given":"Octavio M. Pontes"},{"family":"Villela","given":"Paolo Blanco"},{"family":"Teixeira","given":"Renato Azeredo"},{"family":"Sampaio","given":"Roney Orismar"},{"family":"Gaziano","given":"Thomaz A."},{"family":"Perel","given":"Pablo"},{"family":"Roth","given":"Gregory A."},{"family":"Ribeiro","given":"Antonio Luiz Pinho"}],"issued":{"date-parts":[["2022",1,19]]}}}],"schema":"https://github.com/citation-style-language/schema/raw/master/csl-citation.json"} </w:instrText>
      </w:r>
      <w:r w:rsidR="006B4F1F">
        <w:fldChar w:fldCharType="separate"/>
      </w:r>
      <w:r w:rsidR="00E96627" w:rsidRPr="00E96627">
        <w:t>(Martins et al., 2023; Oliveira et al., 2022)</w:t>
      </w:r>
      <w:r w:rsidR="006B4F1F">
        <w:fldChar w:fldCharType="end"/>
      </w:r>
      <w:r w:rsidR="006B4F1F" w:rsidRPr="006B4F1F">
        <w:t>.</w:t>
      </w:r>
      <w:r w:rsidR="00081B8B">
        <w:t xml:space="preserve"> Além de constituir </w:t>
      </w:r>
      <w:r w:rsidR="000A7BB4" w:rsidRPr="000A7BB4">
        <w:t>a principal causa de incapacidade funcional no Brasil</w:t>
      </w:r>
      <w:r w:rsidR="000A7BB4">
        <w:t>, o AVC</w:t>
      </w:r>
      <w:r w:rsidR="000A7BB4" w:rsidRPr="000A7BB4">
        <w:t xml:space="preserve"> </w:t>
      </w:r>
      <w:r w:rsidR="000A7BB4">
        <w:t>representa</w:t>
      </w:r>
      <w:r w:rsidR="000A7BB4" w:rsidRPr="000A7BB4">
        <w:t xml:space="preserve"> um desafio crítico de saúde pública no Distrito Federal. Dados recentes demonstram que o DF registrou aproximadamente 7.000 internações por AVC entre 2023 e 2025, evidenciando a magnitude do problema na região [24]. Em âmbito nacional, estima-se que cerca de 2.231.000 pessoas vivam com sequelas de AVC, sendo que 70% dos sobreviventes não retornam ao trabalho devido às limitações funcionais [30].</w:t>
      </w:r>
    </w:p>
    <w:p w14:paraId="1BB76D20" w14:textId="3536150F" w:rsidR="005D0202" w:rsidRPr="005D0202" w:rsidRDefault="00E878D6" w:rsidP="005D0202">
      <w:r>
        <w:t>Adicionalmente, a lesão medular afeta cerca de 40 mil brasileiros, com a maioria dos casos resultando de acidentes traumáticos</w:t>
      </w:r>
      <w:r w:rsidR="008323E6">
        <w:t xml:space="preserve"> </w:t>
      </w:r>
      <w:r w:rsidR="00EE65B2">
        <w:fldChar w:fldCharType="begin"/>
      </w:r>
      <w:r w:rsidR="00EE65B2">
        <w:instrText xml:space="preserve"> ADDIN ZOTERO_ITEM CSL_CITATION {"citationID":"9eslCPH4","properties":{"formattedCitation":"(Martins et al., 2023; Santos et al., 2022)","plainCitation":"(Martins et al., 2023; Santos et al., 2022)","noteIndex":0},"citationItems":[{"id":414,"uris":["http://zotero.org/users/7085900/items/UHJIF2XX"],"itemData":{"id":414,"type":"article-journal","abstract":"Over the last three decades, stroke care has undergone significant transformations mainly driven by the introduction of reperfusion therapy and the organization of systems of care. Patients receiving treatment through a well-structured stroke service have a much higher chance of favorable outcomes, thereby decreasing both disability and mortality. In this article, we reviewed the scientific evidence for stroke reperfusion therapy, including thrombolysis and thrombectomy, and its implementation in the public health system in Brazil.KeywordsStroke; Ischemic Stroke; Reperfusion; Thrombolytic Therapy; Thrombectomy","container-title":"Arquivos de Neuro-Psiquiatria","DOI":"https://doi.org/10.1055/s-0043-1777721","ISSN":"0004-282X, 1678-4227","journalAbbreviation":"Arq. Neuro-Psiquiatr.","language":"en","note":"publisher: Academia Brasileira de Neurologia - ABNEURO","page":"1030-1039","source":"SciELO","title":"Reperfusion therapy for acute ischemic stroke: where are we in 2023?","title-short":"Reperfusion therapy for acute ischemic stroke","volume":"81","author":[{"family":"Martins","given":"Sheila Cristina Ouriques"},{"family":"Pontes- Neto","given":"Octávio Marques"},{"family":"Pille","given":"Arthur"},{"family":"Secchi","given":"Thaís Leite"},{"family":"Alves","given":"Maramélia Araújo de Miranda"},{"family":"Rebello","given":"Letícia Costa"},{"family":"Oliveira- Filho","given":"Jamary"},{"family":"Lange","given":"Marcos Christiano"},{"family":"Freitas","given":"Gabriel R.","dropping-particle":"de"},{"family":"Andrade","given":"João Brainer Clares","dropping-particle":"de"},{"family":"Rocha","given":"Letícia Januzi de Almeida"},{"family":"Bezerra","given":"Daniel da Cruz"},{"family":"Souza","given":"Ana Claudia","dropping-particle":"de"},{"family":"Carbonera","given":"Leonardo Augusto"},{"family":"Nogueira","given":"Raul Gomes"},{"family":"Silva","given":"Gisele Sampaio"}],"issued":{"date-parts":[["2023"]]}}},{"id":409,"uris":["http://zotero.org/users/7085900/items/JZLLQA6J"],"itemData":{"id":409,"type":"article-journal","abstract":"Background: Stroke is the second leading cause of death in Brazil. The social and financial burden of stroke is remarkable, however, the epidemiological profile remains poorly understood. Objective: We aimed to report the incidence, lethality, and functional status, in 30 and 90 days post-stroke, in cities of different Brazilian macro-regions.Methods: Observational, prospective, population-based study, led in Canoas (South), Joinville (South, reference center), Sertãozinho (Southeast), and Sobral (Northeast) in Brazil. It was developed according to the three steps criteria recommended by the World Health Organization to conduct population-based studies on stroke. Using different sources, all hospitalized and ambulatory patients with stroke were identified and the same criteria were kept in all cities. All first events were included, independently of sex, age, or type of stroke. Demographic and risk factors data were collected followed by biochemical, electrocardiographic, and radiological test results. Functional status and lethality were obtained by the mRankin scale using a phone interview (validated Brazilian version). Results: In one year, 932 stroke cases were registered (784 ischemic stroke, 105 hemorrhagic stroke, and 43 subarachnoid hemorrhage). The incidence rates per 100,000 inhabitants, adjusted for the world population were 63 in Canoas, 106 in Joinville, 72 in Sertãozinho, and 96 in Sobral. Kaplan-Meier curves showed that 90-day survival was different among cities. Sobral, which has the lower socioeconomic indexes, revealed the worst results in terms of lethality and functional status.Conclusion: This study expands the knowledge of stroke epidemiology in Brazil, a middle-income country with enormous socioeconomic and cultural diversity. The discrepancy observed regarding the impact of stroke in patients from Joinville and Sobral highlights the need to improve the strategic allocation of resources to meet the health priorities in each location.","container-title":"Frontiers in Neurology","DOI":"10.3389/fneur.2022.966785","ISSN":"1664-2295","journalAbbreviation":"Front. Neurol.","language":"English","note":"publisher: Frontiers","source":"Frontiers","title":"Incidence, lethality, and post-stroke functional status in different Brazilian macro-regions: The SAMBA study (analysis of stroke in multiple Brazilian areas)","title-short":"Incidence, lethality, and post-stroke functional status in different Brazilian macro-regions","URL":"https://www.frontiersin.org/journals/neurology/articles/10.3389/fneur.2022.966785/full","volume":"13","author":[{"family":"Santos","given":"Emily","dropping-particle":"dos"},{"family":"Wollmann","given":"Giulia M."},{"family":"Nagel","given":"Vivian"},{"family":"Ponte","given":"Herminia M. S."},{"family":"Furtado","given":"Luis E. T. A."},{"family":"Martins-Filho","given":"Rui K. V."},{"family":"Weiss","given":"Gustavo"},{"family":"Martins","given":"Sheila C. O."},{"family":"Ferreira","given":"Leslie E."},{"family":"França","given":"Paulo H. C.","dropping-particle":"de"},{"family":"Cabral","given":"Norberto L."}],"accessed":{"date-parts":[["2025",11,17]]},"issued":{"date-parts":[["2022",9,15]]}}}],"schema":"https://github.com/citation-style-language/schema/raw/master/csl-citation.json"} </w:instrText>
      </w:r>
      <w:r w:rsidR="00EE65B2">
        <w:fldChar w:fldCharType="separate"/>
      </w:r>
      <w:r w:rsidR="00EE65B2" w:rsidRPr="00EE65B2">
        <w:t>(Martins et al., 2023; Santos et al., 2022)</w:t>
      </w:r>
      <w:r w:rsidR="00EE65B2">
        <w:fldChar w:fldCharType="end"/>
      </w:r>
      <w:r>
        <w:t xml:space="preserve">. </w:t>
      </w:r>
      <w:r w:rsidR="005D0202" w:rsidRPr="005D0202">
        <w:t>A incidência de lesão medular traumática no Brasil varia de 16 a 26 casos por milhão/ano, afetando principalmente homens jovens</w:t>
      </w:r>
      <w:r w:rsidR="005D0202">
        <w:t xml:space="preserve"> </w:t>
      </w:r>
      <w:r w:rsidR="005D0202">
        <w:fldChar w:fldCharType="begin"/>
      </w:r>
      <w:r w:rsidR="005D0202">
        <w:instrText xml:space="preserve"> ADDIN ZOTERO_ITEM CSL_CITATION {"citationID":"jQDRrnQq","properties":{"formattedCitation":"(Andrade et al., 2019; Faleiros et al., 2024, 2025)","plainCitation":"(Andrade et al., 2019; Faleiros et al., 2024, 2025)","noteIndex":0},"citationItems":[{"id":393,"uris":["http://zotero.org/users/7085900/items/G2U5ZAPR"],"itemData":{"id":393,"type":"article-journal","abstract":"Objective:           To investigate, based on scientific literature, evidence on social participation and personal autonomy of individuals with spinal cord injury.                  Method:           Integrative review of the literature including studies published between January 2006 and September 2016, obtained in the databases PubMed, CINAHL and LILACS. The guiding question was: \"What evidence is available in the scientific literature about the social participation and/or personal autonomy of individuals with spinal cord injury?\" The data were processed by IRaMuTeQ and analyzed by the Hierarchical Descending Classification, according to the expertise of the researchers.                  Results:           Six selected studies discussed social participation, one discussed personal autonomy and two discussed both. 107 text segments were retained and gave rise to five classes.                  Conclusion:           There is little specificity regarding the characteristics of social participation and personal autonomy of individuals with spinal cord injury. The existence of barriers forces them to adopt strategies to participate autonomously.        Descriptors:Community Participation; Social Participation; Personal Autonomy; Spinal Cord Injuries; Rehabilitation","container-title":"Revista Brasileira de Enfermagem","DOI":"https://doi.org/10.1590/0034-7167-2018-0020","ISSN":"0034-7167, 1984-0446","journalAbbreviation":"Rev. Bras. Enferm.","language":"en","note":"publisher: Associação Brasileira de Enfermagem","page":"241-247","source":"SciELO","title":"Social participation and personal autonomy of individuals with spinal cord injury","volume":"72","author":[{"family":"Andrade","given":"Valéria Sousa","dropping-particle":"de"},{"family":"Faleiros","given":"Fabiana"},{"family":"Balestrero","given":"Lais Magro"},{"family":"Romeiro","given":"Viviane"},{"family":"Santos","given":"Claudia Benedita","dropping-particle":"dos"}],"issued":{"date-parts":[["2019"]]}}},{"id":402,"uris":["http://zotero.org/users/7085900/items/HUQWBS5X"],"itemData":{"id":402,"type":"article","abstract":"Study design: Retrospective cross-sectional study.&amp;amp;nbsp;\nObjective: To estimate the prevalence of neurogenic bowel dysfunction and neurogenic lower urinary tract dysfunction in Brazilians diagnosed with traumatic and non-traumatic spinal cord injury.&amp;amp;nbsp;\nSetting: Brazil, several states (Bahia, Ceará, Distrito Federal, Maranhão, Minas Gerais, Rio de Janeiro).&amp;amp;nbsp;\nMethods: A form was used to collect sociodemographic and clinical data from medical records. The Mann-Whitney statistical tests were used for two independent samples, Pearson&amp;#039;s Chi-Square test for categorical variables, and the Kruskal-Wallis test for more than two independent samples for quantitative variables. A logistic regression model was used to understand the factors associated with neurogenic bowel dysfunction.&amp;amp;nbsp;\nResults: The sample comprised 1056 participants from all regions of Brazil. Of this sample, 60.90% had traumatic spinal cord injury and 69.03% were male. The prevalence of neurogenic bowel dysfunction in the sample was 88% and the prevalence of neurogenic lower urinary tract dysfunction was 90.6%. Participants with traumatic spinal cord injury are more affected by neurogenic bowel and lower urinary tract dysfunction than those with non-traumatic spinal cord injury.&amp;amp;nbsp;\nConclusions: Most people with spinal cord injury have neurogenic lower urinary tract and bowel alterations, especially those with traumatic spinal cord injury. Further studies are needed, and bowel and bladder re-education programs should be provided in rehabilitation centers.","DOI":"10.21203/rs.3.rs-5046196/v1","note":"ISSN: 2693-5015","publisher":"Research Square","source":"Research Square","title":"Prevalence of Intestinal Neurogenic Bowel and Lower Urinary Tract Dysfunctions in Brazilians with Traumatic and Non-Traumatic Spinal Cord Injury","URL":"https://www.researchsquare.com/article/rs-5046196/v1","author":[{"family":"Faleiros","given":"Fabiana"},{"family":"Ferreira","given":"Eliz"},{"family":"Albuquerque","given":"Geyslane"},{"family":"Sousa","given":"Luis"},{"family":"Lopes","given":"Filipe"},{"family":"CHAMPS","given":"ANA PAULA"}],"accessed":{"date-parts":[["2025",11,17]]},"issued":{"date-parts":[["2024",10,24]]}}},{"id":395,"uris":["http://zotero.org/users/7085900/items/Y7DSIQDA"],"itemData":{"id":395,"type":"article-journal","abstract":"The start of rehabilitation directly affects the effectiveness of treatment. This is a quantitative, exploratory, analytical, and cross-sectional study, with 618 Brazilian adults with spinal cord injury (SCI). Participants were predominantly male (68.90%), with a mean age of 38.04 years (SD = 9.85), with higher education (49.50%), receiving social security benefits (63.60%), and with a monthly income of up to 3 minimum wages (55.10%). The main cause of SCI was traffic accident (40.80%) and 58.70% of the participants had paraplegia. Moreover, 19.40% had not undergone any rehabilitation and the mean time to start rehabilitation after SCI was 17.68 months (SD = 38.80). Participants with the highest level of education were 4.30 times more likely to undergo rehabilitation. The results suggest that those who were more educated and with higher income also had greater access to rehabilitation programs and sought these programs earlier. In contrast, those with less resources had fewer opportunities for rehabilitation. The optimization of referral systems in the health care network, outreach programs, and a greater supply of rehabilitation centers can increase access to rehabilitation among people with SCI.","container-title":"Scientific Reports","DOI":"10.1038/s41598-025-87022-7","ISSN":"2045-2322","issue":"1","journalAbbreviation":"Sci Rep","language":"en","license":"2025 The Author(s)","note":"publisher: Nature Publishing Group","page":"9342","source":"www.nature.com","title":"Therapeutic path of Brazilians with spinal cord injury until rehabilitation","volume":"15","author":[{"family":"Faleiros","given":"Fabiana"},{"family":"Corbo","given":"Leticia Noelle"},{"family":"Greve","given":"Julia Maria D’Andrea"},{"family":"Henriques","given":"Silvia Helena"},{"family":"Tholl","given":"Adriana Dutra"},{"family":"Machado","given":"Wiliam César Alves"},{"family":"Tate","given":"Denise Galuf"}],"issued":{"date-parts":[["2025",3,18]]}}}],"schema":"https://github.com/citation-style-language/schema/raw/master/csl-citation.json"} </w:instrText>
      </w:r>
      <w:r w:rsidR="005D0202">
        <w:fldChar w:fldCharType="separate"/>
      </w:r>
      <w:r w:rsidR="005D0202" w:rsidRPr="005D0202">
        <w:t>(Andrade et al., 2019; Faleiros et al., 2024, 2025)</w:t>
      </w:r>
      <w:r w:rsidR="005D0202">
        <w:fldChar w:fldCharType="end"/>
      </w:r>
      <w:r w:rsidR="005D0202" w:rsidRPr="005D0202">
        <w:t>.</w:t>
      </w:r>
    </w:p>
    <w:p w14:paraId="2DD5FEC2"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EC4" w14:textId="117CCF91"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1.2. Mapeamento da Rede de Reabilitação e Gargalos Tecnológicos no SUS-DF</w:t>
      </w:r>
    </w:p>
    <w:p w14:paraId="62F4E0E2" w14:textId="77777777" w:rsidR="00953BD8" w:rsidRDefault="00692534" w:rsidP="0088220A">
      <w:r w:rsidRPr="00692534">
        <w:t xml:space="preserve">A rede pública de saúde do DF enfrenta uma lacuna tecnológica significativa no que tange à aplicação de dispositivos robóticos de reabilitação neuromotora </w:t>
      </w:r>
      <w:commentRangeStart w:id="3"/>
      <w:r w:rsidRPr="00692534">
        <w:t>de ponta</w:t>
      </w:r>
      <w:commentRangeEnd w:id="3"/>
      <w:r w:rsidR="00DF3EC6" w:rsidRPr="00692534">
        <w:rPr>
          <w:rStyle w:val="Refdecomentrio"/>
          <w:sz w:val="24"/>
          <w:szCs w:val="22"/>
        </w:rPr>
        <w:commentReference w:id="3"/>
      </w:r>
      <w:r w:rsidRPr="00692534">
        <w:t xml:space="preserve">. </w:t>
      </w:r>
      <w:r w:rsidR="00953BD8" w:rsidRPr="00953BD8">
        <w:t xml:space="preserve">Os exoesqueletos representam o estado da arte para pacientes em fase de recuperação funcional, enquanto andadores robóticos atendem população mais ampla com distúrbios </w:t>
      </w:r>
      <w:r w:rsidR="00953BD8" w:rsidRPr="00953BD8">
        <w:lastRenderedPageBreak/>
        <w:t>de marcha.</w:t>
      </w:r>
    </w:p>
    <w:p w14:paraId="4EE913E1" w14:textId="630F747E" w:rsidR="00692534" w:rsidRDefault="00692534" w:rsidP="0088220A">
      <w:r w:rsidRPr="00692534">
        <w:t>Embora os exoesqueletos robóticos de segunda e terceira geração sejam promissores para restaurar a locomoção e mitigar complicações da imobilidade, seu alto custo de aquisição e a necessidade de treinamento especializado limitam drasticamente sua acessibilidade em ambientes clínicos e domésticos, especialmente no Sistema Único de Saúde</w:t>
      </w:r>
      <w:r>
        <w:t xml:space="preserve"> </w:t>
      </w:r>
      <w:r>
        <w:fldChar w:fldCharType="begin"/>
      </w:r>
      <w:r w:rsidR="001D396A">
        <w:instrText xml:space="preserve"> ADDIN ZOTERO_ITEM CSL_CITATION {"citationID":"Yx2aojfX","properties":{"formattedCitation":"(Banyai; Bri\\uc0\\u537{}an, 2024; Laparidou et al., 2021; Nicora et al., 2024)","plainCitation":"(Banyai; Brișan, 2024; Laparidou et al., 2021; Nicora et al., 2024)","noteIndex":0},"citationItems":[{"id":357,"uris":["http://zotero.org/users/7085900/items/J6V3Z86W"],"itemData":{"id":357,"type":"article-journal","abstract":"As the global prevalence of motor disabilities continues to rise, there is a pressing need for advanced solutions in physical rehabilitation. This systematic review examines the progress and challenges of implementing robotic technologies in the motor rehabilitation of patients with physical disabilities. The integration of robotic technologies such as exoskeletons, assistive training devices, and brain–computer interface systems holds significant promise for enhancing functional recovery and patient autonomy. The review synthesizes findings from the most important studies, focusing on the clinical effectiveness of robotic interventions in comparison to traditional rehabilitation methods. The analysis reveals that robotic therapies can significantly improve motor function, strength, co-ordination, and dexterity. Robotic systems also support neuroplasticity, enabling patients to relearn lost motor skills through precise, controlled, and repetitive exercises. However, the adoption of these technologies is hindered by high costs, the need for specialized training, and limited accessibility. Key insights from the review highlight the necessity of personalizing robotic therapies to meet individual patient needs, alongside addressing technical, economic, social, and cultural barriers. The review also underscores the importance of continued research to optimize these technologies and develop effective implementation strategies. By overcoming these challenges, robotic technologies can revolutionize motor rehabilitation, improving quality of life and social integration for individuals with motor disabilities.","container-title":"Healthcare","DOI":"10.3390/healthcare12171720","ISSN":"2227-9032","issue":"17","language":"en","license":"http://creativecommons.org/licenses/by/3.0/","note":"publisher: Multidisciplinary Digital Publishing Institute","page":"1720","source":"www.mdpi.com","title":"Robotics in Physical Rehabilitation: Systematic Review","title-short":"Robotics in Physical Rehabilitation","volume":"12","author":[{"family":"Banyai","given":"Adriana Daniela"},{"family":"Brișan","given":"Cornel"}],"issued":{"date-parts":[["2024",1]]}}},{"id":355,"uris":["http://zotero.org/users/7085900/items/ZP532KQ6"],"itemData":{"id":355,"type":"article-journal","abstract":"Abstract\n            \n              Background\n              In recent years, robotic rehabilitation devices have often been used for motor training. However, to date, no systematic reviews of qualitative studies exploring the end-user experiences of robotic devices in motor rehabilitation have been published. The aim of this study was to review end-users’ (patients, carers and healthcare professionals) experiences with robotic devices in motor rehabilitation, by conducting a systematic review and thematic meta-synthesis of qualitative studies concerning the users’ experiences with such robotic devices.\n            \n            \n              Methods\n              Qualitative studies and mixed-methods studies with a qualitative element were eligible for inclusion. Nine electronic databases were searched from inception to August 2020, supplemented with internet searches and forward and backward citation tracking from the included studies and review articles. Data were synthesised thematically following the Thomas and Harden approach. The CASP Qualitative Checklist was used to assess the quality of the included studies of this review.\n            \n            \n              Results\n              The search strategy identified a total of 13,556 citations and after removing duplicates and excluding citations based on title and abstract, and full text screening, 30 studies were included. All studies were considered of acceptable quality. We developed six analytical themes: logistic barriers; technological challenges; appeal and engagement; supportive interactions and relationships; benefits for physical, psychological, and social function(ing); and expanding and sustaining therapeutic options.\n            \n            \n              Conclusions\n              Despite experiencing technological and logistic challenges, participants found robotic devices acceptable, useful and beneficial (physically, psychologically, and socially), as well as fun and interesting. Having supportive relationships with significant others and positive therapeutic relationships with healthcare staff were considered the foundation for successful rehabilitation and recovery.","container-title":"Journal of NeuroEngineering and Rehabilitation","DOI":"10.1186/s12984-021-00976-3","ISSN":"1743-0003","issue":"1","journalAbbreviation":"J NeuroEngineering Rehabil","language":"en","page":"181","source":"DOI.org (Crossref)","title":"Patient, carer, and staff perceptions of robotics in motor rehabilitation: a systematic review and qualitative meta-synthesis","title-short":"Patient, carer, and staff perceptions of robotics in motor rehabilitation","volume":"18","author":[{"family":"Laparidou","given":"Despina"},{"family":"Curtis","given":"Ffion"},{"family":"Akanuwe","given":"Joseph"},{"family":"Goher","given":"Khaled"},{"family":"Niroshan Siriwardena","given":"A."},{"family":"Kucukyilmaz","given":"Ayse"}],"issued":{"date-parts":[["2021",12]]}}},{"id":359,"uris":["http://zotero.org/users/7085900/items/WEI6N32M"],"itemData":{"id":359,"type":"article","abstract":"Backgrounds . In recent years, numerous robotic devices, together with allied technologies, have been developed to support rehabilitation, both in research settings and industry. Although robotic-assisted rehabilitation and related technologies hold significant promise for supporting healthcare practitioners and enhancing patient care, their use in clinical practice remains limited. One of the motivations could be that final users&amp;amp;rsquo; needs have not been given due consideration so far. As a matter of fact, understanding user needs and perceptions is crucial for designing these technological devices and for creating new organizational models within hospitals aiming to establish and maintain robotics-assisted rehabilitation gyms.Methods . We developed and distributed an online survey to the Italian community of healthcare practitioners working in rehabilitation, to depict the current landscape of robotic-assisted rehabilitation and to understand their opinions and demands across various domains and diseases. The questionnaire is divided into two main parts. The first section pertains to the respondents&amp;#039; demographics and professional experience. The second part includes questions about eight different categories of rehabilitative devices. For each category, practitioners can indicate whether they use a device in their practice, their perceptions, and any perceived barriers. Additionally, they can fill out a System Usability Scale for a specific device in that category.Results . We collected answers from 423 Italian rehabilitation professionals, including various clinical roles, that revealed significant insights into the use of robotics in rehabilitation.Conclusions . Despite a general positivity towards technology, there is a su</w:instrText>
      </w:r>
      <w:r w:rsidR="001D396A" w:rsidRPr="00A03B88">
        <w:instrText>bstantial lack of awareness about rehabilitation devices amo</w:instrText>
      </w:r>
      <w:r w:rsidR="001D396A" w:rsidRPr="002872FE">
        <w:instrText xml:space="preserve">ng professionals. The survey highlights the need for enhanced training and education on robotics in rehabilitation programs. Gender distribution shows a high prevalence of female professionals. Additionally, the limited focus on home rehabilitation is noted. The study emphasizes the importance of verifying both the effectiveness and economic sustainability of robotic devices in clinical practice.","DOI":"10.21203/rs.3.rs-5386162/v1","note":"ISSN: 2693-5015","publisher":"Research Square","source":"Research Square","title":"Healthcare practitioners and robotic-assisted rehabilitation: understanding needs and barriers","title-short":"Healthcare practitioners and robotic-assisted rehabilitation","URL":"https://www.researchsquare.com/article/rs-5386162/v1","author":[{"family":"Nicora","given":"Giovanna"},{"family":"Parimbelli","given":"Enea"},{"family":"Mauro","given":"Maria Cristina"},{"family":"Falchini","given":"Francesca"},{"family":"Germanotta","given":"Marco"},{"family":"Fasano","given":"Alessio"},{"family":"Sgandurra","given":"Giuseppina"},{"family":"Beani","given":"Elena"},{"family":"Gruppioni","given":"Emanuele"},{"family":"Bugané","given":"Francesca"},{"family":"Aprile","given":"Irene Giovanna"},{"family":"Quaglini","given":"Silvana"}],"accessed":{"date-parts":[["2025",11,17]]},"issued":{"date-parts":[["2024",12,17]]}}}],"schema":"https://github.com/citation-style-language/schema/raw/master/csl-citation.json"} </w:instrText>
      </w:r>
      <w:r>
        <w:fldChar w:fldCharType="separate"/>
      </w:r>
      <w:r w:rsidR="001D396A" w:rsidRPr="002872FE">
        <w:rPr>
          <w:rFonts w:cs="Times New Roman"/>
        </w:rPr>
        <w:t>(Banyai; Brișan, 2024; Laparidou et al., 2021; Nicora et al., 2024)</w:t>
      </w:r>
      <w:r>
        <w:fldChar w:fldCharType="end"/>
      </w:r>
      <w:r w:rsidRPr="00692534">
        <w:t xml:space="preserve">. Os dispositivos robóticos servem como ferramentas complementares às terapias tradicionais, oferecendo interações terapêuticas consistentes, repetitivas e personalizadas, além de permitir a avaliação objetiva do progresso do paciente </w:t>
      </w:r>
      <w:r w:rsidR="002872FE">
        <w:fldChar w:fldCharType="begin"/>
      </w:r>
      <w:r w:rsidR="002872FE">
        <w:instrText xml:space="preserve"> ADDIN ZOTERO_ITEM CSL_CITATION {"citationID":"GEorrEZW","properties":{"formattedCitation":"(Diaz; Borr\\uc0\\u225{}s Pinilla; Garc\\uc0\\u237{}a Cena, 2025)","plainCitation":"(Diaz; Borrás Pinilla; García Cena, 2025)","noteIndex":0},"citationItems":[{"id":466,"uris":["http://zotero.org/users/7085900/items/5B7IBYZ8"],"itemData":{"id":466,"type":"article-journal","abstract":"This paper explores the design, control, construction, and leading manufacturers of upper limb rehabilitation robots through a thorough literature review. Utilizing databases such as Scopus, IEEE Xplore, Science Direct, Springer Link, and the Clinical Trials database, the research adhered to a rigorous screening process in accordance with PRISMA guidelines. This included analyzing abstracts and conducting comprehensive reviews of full articles when necessary. A total of fourteen relevant papers were systematically selected for in-depth analysis. The study offers a detailed classification of robotic technologies along with their Technology Readiness Levels (TRLs), discusses the primary challenges hindering their adoption, and proposes strategic research directions to address these issues. In conclusion, while upper limb robotic devices exhibit significant potential, persistent technological and design challenges must be addressed, underscoring the need for ongoing research and multidisciplinary collaboration to facilitate broader and more effective adoption.","container-title":"Journal of Sensor and Actuator Networks","DOI":"10.3390/jsan14030048","ISSN":"2224-2708","issue":"3","language":"en","license":"http://creativecommons.org/licenses/by/3.0/","note":"publisher: Multidisciplinary Digital Publishing Institute","page":"48","source":"www.mdpi.com","title":"Exploring Robotic Technologies for Upper Limb Rehabilitation: Current Status and Future Directions","title-short":"Exploring Robotic Technologies for Upper Limb Rehabilitation","volume":"14","author":[{"family":"Diaz","given":"Fabian Horacio"},{"family":"Borrás Pinilla","given":"Carlos"},{"family":"García Cena","given":"Cecilia E."}],"issued":{"date-parts":[["2025",6]]}}}],"schema":"https://github.com/citation-style-language/schema/raw/master/csl-citation.json"} </w:instrText>
      </w:r>
      <w:r w:rsidR="002872FE">
        <w:fldChar w:fldCharType="separate"/>
      </w:r>
      <w:r w:rsidR="002872FE" w:rsidRPr="002872FE">
        <w:rPr>
          <w:rFonts w:cs="Times New Roman"/>
        </w:rPr>
        <w:t>(Diaz; Borrás Pinilla; García Cena, 2025)</w:t>
      </w:r>
      <w:r w:rsidR="002872FE">
        <w:fldChar w:fldCharType="end"/>
      </w:r>
      <w:r w:rsidRPr="00692534">
        <w:t xml:space="preserve">. No entanto, desafios significativos persistem em sua implementação e eficácia, exigindo estratégias para expandir a conscientização do mercado, remover barreiras de entrada para a indústria e estabelecer mecanismos de financiamento dedicados </w:t>
      </w:r>
      <w:r w:rsidR="00F068D2">
        <w:fldChar w:fldCharType="begin"/>
      </w:r>
      <w:r w:rsidR="00F068D2">
        <w:instrText xml:space="preserve"> ADDIN ZOTERO_ITEM CSL_CITATION {"citationID":"IV6FnZcU","properties":{"formattedCitation":"(Diaz; Borr\\uc0\\u225{}s Pinilla; Garc\\uc0\\u237{}a Cena, 2025)","plainCitation":"(Diaz; Borrás Pinilla; García Cena, 2025)","noteIndex":0},"citationItems":[{"id":466,"uris":["http://zotero.org/users/7085900/items/5B7IBYZ8"],"itemData":{"id":466,"type":"article-journal","abstract":"This paper explores the design, control, construction, and leading manufacturers of upper limb rehabilitation robots through a thorough literature review. Utilizing databases such as Scopus, IEEE Xplore, Science Direct, Springer Link, and the Clinical Trials database, the research adhered to a rigorous screening process in accordance with PRISMA guidelines. This included analyzing abstracts and conducting comprehensive reviews of full articles when necessary. A total of fourteen relevant papers were systematically selected for in-depth analysis. The study offers a detailed classification of robotic technologies along with their Technology Readiness Levels (TRLs), discusses the primary challenges hindering their adoption, and proposes strategic research directions to address these issues. In conclusion, while upper limb robotic devices exhibit significant potential, persistent technological and design challenges must be addressed, underscoring the need for ongoing research and multidisciplinary collaboration to facilitate broader and more effective adoption.","container-title":"Journal of Sensor and Actuator Networks","DOI":"10.3390/jsan14030048","ISSN":"2224-2708","issue":"3","language":"en","license":"http://creativecommons.org/licenses/by/3.0/","note":"publisher: Multidisciplinary Digital Publishing Institute","page":"48","source":"www.mdpi.com","title":"Exploring Robotic Technologies for Upper Limb Rehabilitation: Current Status and Future Directions","title-short":"Exploring Robotic Technologies for Upper Limb Rehabilitation","volume":"14","author":[{"family":"Diaz","given":"Fabian Horacio"},{"family":"Borrás Pinilla","given":"Carlos"},{"family":"García Cena","given":"Cecilia E."}],"issued":{"date-parts":[["2025",6]]}}}],"schema":"https://github.com/citation-style-language/schema/raw/master/csl-citation.json"} </w:instrText>
      </w:r>
      <w:r w:rsidR="00F068D2">
        <w:fldChar w:fldCharType="separate"/>
      </w:r>
      <w:r w:rsidR="00F068D2" w:rsidRPr="00F068D2">
        <w:rPr>
          <w:rFonts w:cs="Times New Roman"/>
        </w:rPr>
        <w:t>(Diaz; Borrás Pinilla; García Cena, 2025)</w:t>
      </w:r>
      <w:r w:rsidR="00F068D2">
        <w:fldChar w:fldCharType="end"/>
      </w:r>
      <w:r w:rsidRPr="00692534">
        <w:t>. A falta de acesso e financiamento são questões chave que impedem as pessoas de acessar a reabilitação robótica</w:t>
      </w:r>
      <w:r w:rsidR="00F068D2">
        <w:t xml:space="preserve"> </w:t>
      </w:r>
      <w:r w:rsidR="00F068D2">
        <w:fldChar w:fldCharType="begin"/>
      </w:r>
      <w:r w:rsidR="00F068D2">
        <w:instrText xml:space="preserve"> ADDIN ZOTERO_ITEM CSL_CITATION {"citationID":"IEctV16x","properties":{"formattedCitation":"(Laparidou et al., 2021)","plainCitation":"(Laparidou et al., 2021)","noteIndex":0},"citationItems":[{"id":355,"uris":["http://zotero.org/users/7085900/items/ZP532KQ6"],"itemData":{"id":355,"type":"article-journal","abstract":"Abstract\n            \n              Background\n              In recent years, robotic rehabilitation devices have often been used for motor training. However, to date, no systematic reviews of qualitative studies exploring the end-user experiences of robotic devices in motor rehabilitation have been published. The aim of this study was to review end-users’ (patients, carers and healthcare professionals) experiences with robotic devices in motor rehabilitation, by conducting a systematic review and thematic meta-synthesis of qualitative studies concerning the users’ experiences with such robotic devices.\n            \n            \n              Methods\n              Qualitative studies and mixed-methods studies with a qualitative element were eligible for inclusion. Nine electronic databases were searched from inception to August 2020, supplemented with internet searches and forward and backward citation tracking from the included studies and review articles. Data were synthesised thematically following the Thomas and Harden approach. The CASP Qualitative Checklist was used to assess the quality of the included studies of this review.\n            \n            \n              Results\n              The search strategy identified a total of 13,556 citations and after removing duplicates and excluding citations based on title and abstract, and full text screening, 30 studies were included. All studies were considered of acceptable quality. We developed six analytical themes: logistic barriers; technological challenges; appeal and engagement; supportive interactions and relationships; benefits for physical, psychological, and social function(ing); and expanding and sustaining therapeutic options.\n            \n            \n              Conclusions\n              Despite experiencing technological and logistic challenges, participants found robotic devices acceptable, useful and beneficial (physically, psychologically, and socially), as well as fun and interesting. Having supportive relationships with significant others and positive therapeutic relationships with healthcare staff were considered the foundation for successful rehabilitation and recovery.","container-title":"Journal of NeuroEngineering and Rehabilitation","DOI":"10.1186/s12984-021-00976-3","ISSN":"1743-0003","issue":"1","journalAbbreviation":"J NeuroEngineering Rehabil","language":"en","page":"181","source":"DOI.org (Crossref)","title":"Patient, carer, and staff perceptions of robotics in motor rehabilitation: a systematic review and qualitative meta-synthesis","title-short":"Patient, carer, and staff perceptions of robotics in motor rehabilitation","volume":"18","author":[{"family":"Laparidou","given":"Despina"},{"family":"Curtis","given":"Ffion"},{"family":"Akanuwe","given":"Joseph"},{"family":"Goher","given":"Khaled"},{"family":"Niroshan Siriwardena","given":"A."},{"family":"Kucukyilmaz","given":"Ayse"}],"issued":{"date-parts":[["2021",12]]}}}],"schema":"https://github.com/citation-style-language/schema/raw/master/csl-citation.json"} </w:instrText>
      </w:r>
      <w:r w:rsidR="00F068D2">
        <w:fldChar w:fldCharType="separate"/>
      </w:r>
      <w:r w:rsidR="00F068D2" w:rsidRPr="00F068D2">
        <w:t>(Laparidou et al., 2021)</w:t>
      </w:r>
      <w:r w:rsidR="00F068D2">
        <w:fldChar w:fldCharType="end"/>
      </w:r>
      <w:r w:rsidRPr="00692534">
        <w:t xml:space="preserve">. A adoção dessas tecnologias é dificultada pelos altos custos, pela necessidade de treinamento especializado e pela acessibilidade limitada </w:t>
      </w:r>
      <w:r w:rsidR="00F068D2">
        <w:fldChar w:fldCharType="begin"/>
      </w:r>
      <w:r w:rsidR="00F068D2">
        <w:instrText xml:space="preserve"> ADDIN ZOTERO_ITEM CSL_CITATION {"citationID":"NtNBCEYM","properties":{"formattedCitation":"(Banyai; Bri\\uc0\\u537{}an, 2024)","plainCitation":"(Banyai; Brișan, 2024)","noteIndex":0},"citationItems":[{"id":357,"uris":["http://zotero.org/users/7085900/items/J6V3Z86W"],"itemData":{"id":357,"type":"article-journal","abstract":"As the global prevalence of motor disabilities continues to rise, there is a pressing need for advanced solutions in physical rehabilitation. This systematic review examines the progress and challenges of implementing robotic technologies in the motor rehabilitation of patients with physical disabilities. The integration of robotic technologies such as exoskeletons, assistive training devices, and brain–computer interface systems holds significant promise for enhancing functional recovery and patient autonomy. The review synthesizes findings from the most important studies, focusing on the clinical effectiveness of robotic interventions in comparison to traditional rehabilitation methods. The analysis reveals that robotic therapies can significantly improve motor function, strength, co-ordination, and dexterity. Robotic systems also support neuroplasticity, enabling patients to relearn lost motor skills through precise, controlled, and repetitive exercises. However, the adoption of these technologies is hindered by high costs, the need for specialized training, and limited accessibility. Key insights from the review highlight the necessity of personalizing robotic therapies to meet individual patient needs, alongside addressing technical, economic, social, and cultural barriers. The review also underscores the importance of continued research to optimize these technologies and develop effective implementation strategies. By overcoming these challenges, robotic technologies can revolutionize motor rehabilitation, improving quality of life and social integration for individuals with motor disabilities.","container-title":"Healthcare","DOI":"10.3390/healthcare12171720","ISSN":"2227-9032","issue":"17","language":"en","license":"http://creativecommons.org/licenses/by/3.0/","note":"publisher: Multidisciplinary Digital Publishing Institute","page":"1720","source":"www.mdpi.com","title":"Robotics in Physical Rehabilitation: Systematic Review","title-short":"Robotics in Physical Rehabilitation","volume":"12","author":[{"family":"Banyai","given":"Adriana Daniela"},{"family":"Brișan","given":"Cornel"}],"issued":{"date-parts":[["2024",1]]}}}],"schema":"https://github.com/citation-style-language/schema/raw/master/csl-citation.json"} </w:instrText>
      </w:r>
      <w:r w:rsidR="00F068D2">
        <w:fldChar w:fldCharType="separate"/>
      </w:r>
      <w:r w:rsidR="00F068D2" w:rsidRPr="00F068D2">
        <w:rPr>
          <w:rFonts w:cs="Times New Roman"/>
        </w:rPr>
        <w:t>(Banyai; Brișan, 2024)</w:t>
      </w:r>
      <w:r w:rsidR="00F068D2">
        <w:fldChar w:fldCharType="end"/>
      </w:r>
      <w:r w:rsidRPr="00692534">
        <w:t xml:space="preserve">. O impacto da robótica de reabilitação não tem sido inclusivo, e o acesso aos benefícios potenciais dessas tecnologias é desigual, sendo os equipamentos caros e disponíveis principalmente em países de alta renda </w:t>
      </w:r>
      <w:r w:rsidR="00F068D2">
        <w:fldChar w:fldCharType="begin"/>
      </w:r>
      <w:r w:rsidR="00F068D2">
        <w:instrText xml:space="preserve"> ADDIN ZOTERO_ITEM CSL_CITATION {"citationID":"h3e1aGsA","properties":{"formattedCitation":"(Johnson; Mendonca, 2023)","plainCitation":"(Johnson; Mendonca, 2023)","noteIndex":0},"citationItems":[{"id":465,"uris":["http://zotero.org/users/7085900/items/3HKPI2YE"],"itemData":{"id":465,"type":"book","event-place":"S.l.","ISBN":"978-0-323-91931-9","language":"eng","number-of-pages":"1","publisher":"Academic Press","publisher-place":"S.l.","source":"K10plus ISBN","title":"Rehabilitation robots for neurorehabilitation in high, low, and middle income countries: current practice, barriers, and future directions","title-short":"Rehabilitation robots for neurorehabilitation in high, low, and middle income countries","editor":[{"family":"Johnson","given":"Michelle Jillian"},{"family":"Mendonca","given":"Rochelle J."}],"issued":{"date-parts":[["2023"]]}}}],"schema":"https://github.com/citation-style-language/schema/raw/master/csl-citation.json"} </w:instrText>
      </w:r>
      <w:r w:rsidR="00F068D2">
        <w:fldChar w:fldCharType="separate"/>
      </w:r>
      <w:r w:rsidR="00F068D2" w:rsidRPr="00F068D2">
        <w:t>(Johnson; Mendonca, 2023)</w:t>
      </w:r>
      <w:r w:rsidR="00F068D2">
        <w:fldChar w:fldCharType="end"/>
      </w:r>
      <w:r w:rsidRPr="00692534">
        <w:t>.</w:t>
      </w:r>
    </w:p>
    <w:p w14:paraId="3FD6786D" w14:textId="38752377" w:rsidR="006F07E8" w:rsidRDefault="006F07E8" w:rsidP="00C12A5D">
      <w:pPr>
        <w:ind w:firstLine="708"/>
      </w:pPr>
    </w:p>
    <w:p w14:paraId="2DD5FEC7"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EC8"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2. Introdução, Justificativa e Hipóteses Centrais (Item 7.5)</w:t>
      </w:r>
    </w:p>
    <w:p w14:paraId="16075811" w14:textId="77777777" w:rsidR="00083B7D" w:rsidRPr="00371C5C" w:rsidRDefault="00083B7D" w:rsidP="00441F35">
      <w:pPr>
        <w:ind w:firstLine="0"/>
        <w:jc w:val="left"/>
        <w:rPr>
          <w:rStyle w:val="nfase"/>
        </w:rPr>
      </w:pPr>
      <w:r w:rsidRPr="00083B7D">
        <w:rPr>
          <w:rStyle w:val="nfase"/>
        </w:rPr>
        <w:t>[7.5.  Introdução com os principais objetivos e hipóteses que nortearão o projeto</w:t>
      </w:r>
      <w:r w:rsidRPr="00371C5C">
        <w:rPr>
          <w:rStyle w:val="nfase"/>
        </w:rPr>
        <w:t>;]</w:t>
      </w:r>
    </w:p>
    <w:p w14:paraId="0716F024" w14:textId="77777777" w:rsidR="00083B7D" w:rsidRPr="00083B7D" w:rsidRDefault="00083B7D" w:rsidP="00083B7D"/>
    <w:p w14:paraId="2DD5FECB" w14:textId="7777777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2.1. Oportunidade e Justificativa: A Evolução para Exoesqueletos Acessíveis</w:t>
      </w:r>
    </w:p>
    <w:p w14:paraId="71175B29" w14:textId="3E1FED41" w:rsidR="00E9362D" w:rsidRDefault="00E9362D" w:rsidP="000B1092">
      <w:r>
        <w:t>Como visto, a</w:t>
      </w:r>
      <w:r w:rsidRPr="00E9362D">
        <w:t xml:space="preserve"> rede</w:t>
      </w:r>
      <w:r>
        <w:t xml:space="preserve"> do SUS</w:t>
      </w:r>
      <w:r w:rsidRPr="00E9362D">
        <w:t xml:space="preserve"> carece de: (i) infraestrutura tecnológica para </w:t>
      </w:r>
      <w:r w:rsidRPr="00E9362D">
        <w:lastRenderedPageBreak/>
        <w:t>reabilitação robótica; (ii) expertise técnica e clínica em tecnologia assistiva avançada; (iii) protocolos clínicos validados; (iv) modelos de sustentabilidade.</w:t>
      </w:r>
      <w:r w:rsidR="004420E2">
        <w:t xml:space="preserve"> Por essas razões, propomos uma a</w:t>
      </w:r>
      <w:r w:rsidR="004420E2" w:rsidRPr="004420E2">
        <w:t xml:space="preserve">bordagem complementar com </w:t>
      </w:r>
      <w:r w:rsidR="004420E2">
        <w:t>dois</w:t>
      </w:r>
      <w:r w:rsidR="004420E2" w:rsidRPr="004420E2">
        <w:t xml:space="preserve"> dispositivos</w:t>
      </w:r>
      <w:r w:rsidR="004420E2">
        <w:t>: um</w:t>
      </w:r>
      <w:r w:rsidR="004420E2" w:rsidRPr="004420E2">
        <w:t xml:space="preserve"> exoesqueleto para pacientes com maior potencial funcional </w:t>
      </w:r>
      <w:r w:rsidR="004420E2">
        <w:t>e um</w:t>
      </w:r>
      <w:r w:rsidR="004420E2" w:rsidRPr="004420E2">
        <w:t xml:space="preserve"> andador robótico para população mais ampla</w:t>
      </w:r>
      <w:r w:rsidR="004420E2">
        <w:t>,</w:t>
      </w:r>
      <w:r w:rsidR="004420E2" w:rsidRPr="004420E2">
        <w:t xml:space="preserve"> maximiza</w:t>
      </w:r>
      <w:r w:rsidR="004420E2">
        <w:t>ndo</w:t>
      </w:r>
      <w:r w:rsidR="004420E2" w:rsidRPr="004420E2">
        <w:t xml:space="preserve"> cobertura assistencial e aprendizado tecnológico.</w:t>
      </w:r>
    </w:p>
    <w:p w14:paraId="2DD5FECD" w14:textId="6BBDF2C5" w:rsidR="005C5A99" w:rsidRDefault="00E878D6" w:rsidP="000B1092">
      <w:r>
        <w:t xml:space="preserve">O momento atual é estratégico para o investimento em reabilitação neuromotora. Os exoesqueletos evoluíram significativamente, incorporando materiais leves, inteligência artificial (IA) e interfaces neurais, transitando da primeira geração (dispositivos de suspensão, como o </w:t>
      </w:r>
      <w:commentRangeStart w:id="4"/>
      <w:r>
        <w:t>Lokomat</w:t>
      </w:r>
      <w:commentRangeEnd w:id="4"/>
      <w:r w:rsidR="00DA3496">
        <w:rPr>
          <w:rStyle w:val="Refdecomentrio"/>
          <w:sz w:val="24"/>
          <w:szCs w:val="22"/>
        </w:rPr>
        <w:commentReference w:id="4"/>
      </w:r>
      <w:r>
        <w:t xml:space="preserve">) para a segunda (assistidos, como ReWalk e Ekso) e a terceira (inteligentes, como FourierX2). A justificativa primordial deste projeto é utilizar a </w:t>
      </w:r>
      <w:r>
        <w:rPr>
          <w:i/>
        </w:rPr>
        <w:t>expertise</w:t>
      </w:r>
      <w:r>
        <w:t xml:space="preserve"> do Laboratório de Automação e Robótica (LARA) da Universidade de Brasília (UnB) para capturar esses avanços, agindo como um </w:t>
      </w:r>
      <w:r>
        <w:rPr>
          <w:b/>
        </w:rPr>
        <w:t>indutor de inovação</w:t>
      </w:r>
      <w:r>
        <w:t xml:space="preserve"> e consolidando o DF como referência nacional em tecnologia assistiva.</w:t>
      </w:r>
    </w:p>
    <w:p w14:paraId="1359D64C" w14:textId="07CD4D1B" w:rsidR="00A82B65" w:rsidRDefault="00E878D6" w:rsidP="000B1092">
      <w:r>
        <w:t>O projeto se alinha com o Edital Desafio DF ao focar na Pesquisa, Desenvolvimento e Inovação (P&amp;D) que gere impacto direto na política pública.</w:t>
      </w:r>
      <w:r w:rsidR="00A82B65">
        <w:t xml:space="preserve"> </w:t>
      </w:r>
      <w:r w:rsidR="00A82B65" w:rsidRPr="00A82B65">
        <w:t xml:space="preserve">É importante destacar que esta proposição não se restringe à aquisição de tecnologias importadas, mas ao desenvolvimento soberano de soluções adaptadas à realidade socioeconômica local, fortalecendo a autonomia tecnológica do DF e mitigando a dependência de fornecedores externos, conforme o </w:t>
      </w:r>
      <w:commentRangeStart w:id="5"/>
      <w:r w:rsidR="00A82B65" w:rsidRPr="00A82B65">
        <w:t xml:space="preserve">modelo de sucesso do centro R2D2 </w:t>
      </w:r>
      <w:commentRangeEnd w:id="5"/>
      <w:r w:rsidR="00EA6A3E" w:rsidRPr="00A82B65">
        <w:rPr>
          <w:rStyle w:val="Refdecomentrio"/>
          <w:sz w:val="24"/>
          <w:szCs w:val="22"/>
        </w:rPr>
        <w:commentReference w:id="5"/>
      </w:r>
      <w:r w:rsidR="00A82B65" w:rsidRPr="00A82B65">
        <w:t>na Índia (Sujatha; Bapat; Dash, 2021)</w:t>
      </w:r>
      <w:r w:rsidR="00A82B65">
        <w:t>.</w:t>
      </w:r>
    </w:p>
    <w:p w14:paraId="5BD54A22" w14:textId="1972EBDC" w:rsidR="00143272" w:rsidRDefault="00143272" w:rsidP="000B1092">
      <w:r w:rsidRPr="00064787">
        <w:t xml:space="preserve">O impacto </w:t>
      </w:r>
      <w:r>
        <w:t>da</w:t>
      </w:r>
      <w:r w:rsidRPr="00064787">
        <w:t xml:space="preserve"> imobilidade prolongada estende-se a complicações secundárias, como atrofia muscular, redução da circulação, espasticidade e perda de densidade óssea, além de gerar um custo emocional e financeiro significativo para as famílias e o sistema de saúde</w:t>
      </w:r>
      <w:r>
        <w:t xml:space="preserve"> </w:t>
      </w:r>
      <w:r>
        <w:fldChar w:fldCharType="begin"/>
      </w:r>
      <w:r>
        <w:instrText xml:space="preserve"> ADDIN ZOTERO_ITEM CSL_CITATION {"citationID":"Erlkb9J7","properties":{"formattedCitation":"(Andrade et al., 2019; Rodr\\uc0\\u237{}guez-Fern\\uc0\\u225{}ndez; Lobo-Prat; Font-Llagunes, 2021)","plainCitation":"(Andrade et al., 2019; Rodríguez-Fernández; Lobo-Prat; Font-Llagunes, 2021)","noteIndex":0},"citationItems":[{"id":393,"uris":["http://zotero.org/users/7085900/items/G2U5ZAPR"],"itemData":{"id":393,"type":"article-journal","abstract":"Objective:           To investigate, based on scientific literature, evidence on social participation and personal autonomy of individuals with spinal cord injury.                  Method:           Integrative review of the literature including studies published between January 2006 and September 2016, obtained in the databases PubMed, CINAHL and LILACS. The guiding question was: \"What evidence is available in the scientific literature about the social participation and/or personal autonomy of individuals with spinal cord injury?\" The data were processed by IRaMuTeQ and analyzed by the Hierarchical Descending Classification, according to the expertise of the researchers.                  Results:           Six selected studies discussed social participation, one discussed personal autonomy and two discussed both. 107 text segments were retained and gave rise to five classes.                  Conclusion:           There is little specificity regarding the characteristics of social participation and personal autonomy of individuals with spinal cord injury. The existence of barriers forces them to adopt strategies to participate autonomously.        Descriptors:Community Participation; Social Participation; Personal Autonomy; Spinal Cord Injuries; Rehabilitation","container-title":"Revista Brasileira de Enfermagem","DOI":"https://doi.org/10.1590/0034-7167-2018-0020","ISSN":"0034-7167, 1984-0446","journalAbbreviation":"Rev. Bras. Enferm.","language":"en","note":"publisher: Associação Brasileira de Enfermagem","page":"241-247","source":"SciELO","title":"Social participation and personal autonomy of individuals with spinal cord injury","volume":"72","author":[{"family":"Andrade","given":"Valéria Sousa","dropping-particle":"de"},{"family":"Faleiros","given":"Fabiana"},{"family":"Balestrero","given":"Lais Magro"},{"family":"Romeiro","given":"Viviane"},{"family":"Santos","given":"Claudia Benedita","dropping-particle":"dos"}],"issued":{"date-parts":[["2019"]]}}},{"id":372,"uris":["http://zotero.org/users/7085900/items/IX8MLMBP"],"itemData":{"id":372,"type":"article-journal","abstract":"Gait disorders can reduce the quality of life for people with neuromuscular impairments. Therefore, walking recovery is one of the main priorities for counteracting sedentary lifestyle, reducing secondary health conditions and restoring legged mobility. At present, wearable powered lower-limb exoskeletons are emerging as a revolutionary technology for robotic gait rehabilitation. This systematic review provides a comprehensive overview on wearable lower-limb exoskeletons for people with neuromuscular impairments, addressing the following three questions: (1) what is the current technological status of wearable lower-limb exoskeletons for gait rehabilitation?, (2) what is the methodology used in the clinical validations of wearable lower-limb exoskeletons?, and (3) what are the benefits and current evidence on clinical efficacy of wearable lower-limb exoskeletons? We analyzed 87 clinical studies focusing on both device technology (e.g., actuators, sensors, structure) and clinical aspects (e.g., training protocol, outcome measures, patient impairments), and make available the database with all the compiled information. The results of the literature survey reveal that wearable exoskeletons have potential fo</w:instrText>
      </w:r>
      <w:r w:rsidRPr="00064787">
        <w:rPr>
          <w:lang w:val="es-ES"/>
        </w:rPr>
        <w:instrText>r a number of a</w:instrText>
      </w:r>
      <w:r w:rsidRPr="00141BFA">
        <w:instrText xml:space="preserve">pplications including early rehabilitation, promoting physical exercise, and carrying out daily living activities both at home and the community. Likewise, wearable exoskeletons may improve mobility and independence in non-ambulatory people, and may reduce secondary health conditions related to sedentariness, with all the advantages that this entails. However, the use of this technology is still limited by heavy and bulky devices, which require supervision and the use of walking aids. In addition, evidence supporting their benefits is still limited to short-intervention trials with few participants and diversity among their clinical protocols. Wearable lower-limb exoskeletons for gait rehabilitation are still in their early stages of development and randomized control trials are needed to demonstrate their clinical efficacy.","container-title":"Journal of NeuroEngineering and Rehabilitation","DOI":"10.1186/s12984-021-00815-5","ISSN":"1743-0003","issue":"1","journalAbbreviation":"Journal of NeuroEngineering and Rehabilitation","page":"22","source":"BioMed Central","title":"Systematic review on wearable lower-limb exoskeletons for gait training in neuromuscular impairments","volume":"18","author":[{"family":"Rodríguez-Fernández","given":"Antonio"},{"family":"Lobo-Prat","given":"Joan"},{"family":"Font-Llagunes","given":"Josep M."}],"issued":{"date-parts":[["2021",2,1]]}}}],"schema":"https://github.com/citation-style-language/schema/raw/master/csl-citation.json"} </w:instrText>
      </w:r>
      <w:r>
        <w:fldChar w:fldCharType="separate"/>
      </w:r>
      <w:r w:rsidRPr="00141BFA">
        <w:rPr>
          <w:rFonts w:cs="Times New Roman"/>
        </w:rPr>
        <w:t>(Andrade et al., 2019; Rodríguez-Fernández; Lobo-Prat; Font-Llagunes, 2021)</w:t>
      </w:r>
      <w:r>
        <w:fldChar w:fldCharType="end"/>
      </w:r>
      <w:r w:rsidRPr="00064787">
        <w:t>. Globalmente, os custos anuais com lesões medulares podem ultrapassar US$ 9,7 bilhões nos EUA, e a incidência tem sido heterogênea devido a diferentes métodos de coleta de dados e estruturas socioeconômicas</w:t>
      </w:r>
      <w:r>
        <w:t xml:space="preserve"> </w:t>
      </w:r>
      <w:r>
        <w:fldChar w:fldCharType="begin"/>
      </w:r>
      <w:r>
        <w:instrText xml:space="preserve"> ADDIN ZOTERO_ITEM CSL_CITATION {"citationID":"9URSdC2a","properties":{"formattedCitation":"(Jazayeri et al., 2023; Safdarian et al., 2023)","plainCitation":"(Jazayeri et al., 2023; Safdarian et al., 2023)","noteIndex":0},"citationItems":[{"id":397,"uris":["http://zotero.org/users/7085900/items/9EB97E5Y"],"itemData":{"id":397,"type":"article-journal","abstract":"Objectives\nThis review was designed to update our earlier systematic review which evaluated both published and unpublished evidence on the incidence of traumatic spinal cord injury (TSCI) worldwide.\nMethods\nWe used various search methods including strategic searching, reference checking, searching for grey literature, contacting registries, authors, and organizations requesting unpublished data, browsing related websites, and hand searching key journals. The quality of included studies was evaluated by Joanna Briggs Institute Critical Appraisal Tools. Records published between April 2013 and May 2020 were added to the original systematic review.\nResults\nOverall, 58 resources including 45 papers, 10 SCI registry reports, 1 book, and 2 theses were retrieved. We found TSCI incidence data for eight new countries, which overall shapes our knowledge of TSCI incidence for 49 countries. The incidence of TSCI ranges from 3.3 to 195.4 cases per million (cpm) based on subnational studies and from 5.1 to 150.48 cpm based on national studies. Most of the studies were low quality, lacked consistent case selection due to unclear definition of TSCI and unclear ascertainment methods.\nConclusions\nThere is an increasing number of publications in the literature focusing on the epidemiologic data of TSCI. The absence of a standard form of reporting TSCI hinders the comparability of data across different data sources. Use of various definitions for TSCI may lead to heterogeneity in reports. Use of sensitivity analyses based on reasonable classification criteria can aid in offering a uniform set of case identification and ascertainment criteria for TSCI.","container-title":"World Neurosurgery: X","DOI":"10.1016/j.wnsx.2023.100171","ISSN":"2590-1397","journalAbbreviation":"World Neurosurgery: X","page":"100171","source":"ScienceDirect","title":"Incidence of traumatic spinal cord injury worldwide: A systematic review, data integration, and update","title-short":"Incidence of traumatic spinal cord injury worldwide","volume":"18","author":[{"family":"Jazayeri","given":"Seyed Behnam"},{"family":"Maroufi","given":"Seyed Farzad"},{"family":"Mohammadi","given":"Esmaeil"},{"family":"Dabbagh Ohadi","given":"Mohammad Amin"},{"family":"Hagen","given":"Ellen-Merete"},{"family":"Chalangari","given":"Maryam"},{"family":"Jazayeri","given":"Seyed Behzad"},{"family":"Safdarian","given":"Mahdi"},{"family":"Zadegan","given":"Shayan Abdollah"},{"family":"Ghodsi","given":"Zahra"},{"family":"Rahimi-Movaghar","given":"Vafa"}],"issued":{"date-parts":[["2023",4,1]]}}},{"id":399,"uris":["http://zotero.org/users/7085900/items/WKPDJSCV"],"itemData":{"id":399,"type":"article-journal","container-title":"The Lancet Neurology","DOI":"10.1016/S1474-4422(23)00287-9","ISSN":"1474-4422, 1474-4465","issue":"11","journalAbbreviation":"The Lancet Neurology","language":"English","note":"publisher: Elsevier\nPMID: 37863591","page":"1026-1047","source":"www.thelancet.com","title":"Global, regional, and national burden of spinal cord injury, 1990–2019: a systematic analysis for the Global Burden of Disease Study 2019","title-short":"Global, regional, and national burden of spinal cord injury, 1990–2019","volume":"22","author":[{"family":"Safdarian","given":"Mahdi"},{"family":"Trinka","given":"Eugen"},{"family":"Rahimi-Movaghar","given":"Vafa"},{"family":"Thomschewski","given":"Aljoscha"},{"family":"Aali","given":"Amirali"},{"family":"Abady","given":"Gdiom Gebreheat"},{"family":"Abate","given":"Semagn Mekonnen"},{"family":"Abd-Allah","given":"Foad"},{"family":"Abedi","given":"Aidin"},{"family":"Adane","given":"Denberu Eshetie"},{"family":"Afzal","given":"Saira"},{"family":"Ahinkorah","given":"Bright Opoku"},{"family":"Ahmad","given":"Sajjad"},{"family":"Ahmed","given":"Haroon"},{"family":"Amanat","given":"Nasir"},{"family":"Angappan","given":"Dhanalakshmi"},{"family":"Arabloo","given":"Jalal"},{"family":"Aryannejad","given":"Armin"},{"family":"Athari","given":"Seyyed Shamsadin"},{"family":"Atreya","given":"Alok"},{"family":"Azadnajafabad","given":"Sina"},{"family":"Azzam","given":"Ahmed Y."},{"family":"Babamohamadi","given":"Hassan"},{"family":"Banik","given":"Palash Chandra"},{"family":"Bardhan","given":"Mainak"},{"family":"Bashiri","given":"Azadeh"},{"family":"Berhie","given":"Alemshet Yirga"},{"family":"Bhat","given":"Ajay Nagesh"},{"family":"Brown","given":"Julie"},{"family":"Champs","given":"Ana Paula"},{"family":"Charalampous","given":"Periklis"},{"family":"Chukwu","given":"Isaac Sunday"},{"family":"Coberly","given":"Kaleb"},{"family":"Dadras","given":"Omid"},{"family":"Yada","given":"Dereje Y."},{"family":"Dai","given":"Xiaochen"},{"family":"Dandona","given":"Lalit"},{"family":"Dandona","given":"Rakhi"},{"family":"Dessalegn","given":"Fikadu Nugusu"},{"family":"Desta","given":"Abebaw Alemayehu"},{"family":"Dhingra","given":"Sameer"},{"family":"Diao","given":"Nancy"},{"family":"Diaz","given":"Daniel"},{"family":"Dibas","given":"Mahmoud"},{"family":"Dongarwar","given":"Deepa"},{"family":"Dsouza","given":"Haneil Larson"},{"family":"Ekholuenetale","given":"Michael"},{"family":"Nahas","given":"Nevine El"},{"family":"Elhadi","given":"Muhammed"},{"family":"Eskandarieh","given":"Sharareh"},{"family":"Fagbamigbe","given":"Adeniyi Francis"},{"family":"Fares","given":"Jawad"},{"family":"Fatehizadeh","given":"Ali"},{"family":"Fereshtehnejad","given":"Seyed-Mohammad"},{"family":"Fischer","given":"Florian"},{"family":"Franklin","given":"Richard Charles"},{"family":"Garg","given":"Tushar"},{"family":"Getachew","given":"Melaku"},{"family":"Ghaffarpasand","given":"Fariborz"},{"family":"Gholamrezanezhad","given":"Ali"},{"family":"Mesgarha","given":"Milad Gholizadeh"},{"family":"Ghozy","given":"Sherief"},{"family":"Golechha","given":"Mahaveer"},{"family":"Goleij","given":"Pouya"},{"family":"Graham","given":"Simon Matthew"},{"family":"Gupta","given":"Vivek Kumar"},{"family":"Haagsma","given":"Juanita A."},{"family":"Hamidi","given":"Samer"},{"family":"Harlianto","given":"Netanja I."},{"family":"Harorani","given":"Mehdi"},{"family":"Hasanian","given":"Mohammad"},{"family":"Hassan","given":"Amr"},{"family":"Hassen","given":"Mohammed Bheser"},{"family":"Hoveidaei","given":"Amir Human"},{"family":"Iravanpour","given":"Farideh"},{"family":"Irilouzadian","given":"Rana"},{"family":"Iwu","given":"Chidozie C. D."},{"family":"Jacob","given":"Louis"},{"family":"Jaja","given":"Chinwe Juliana"},{"family":"Joseph","given":"Nitin"},{"family":"Joshua","given":"Charity Ehimwenma"},{"family":"Jozwiak","given":"Jacek Jerzy"},{"family":"Kadashetti","given":"Vidya"},{"family":"Kandel","given":"Amit"},{"family":"Kantar","given":"Rami S."},{"family":"Karaye","given":"Ibraheem M."},{"family":"Karkhah","given":"Samad"},{"family":"Khader","given":"Yousef Saleh"},{"family":"Khan","given":"Ejaz Ahmad"},{"family":"Khan","given":"Md Jobair"},{"family":"Kashani","given":"Hamid Reza Khayat"},{"family":"Khonji","given":"Mohammad Saeid"},{"family":"Khormali","given":"Moein"},{"family":"Kim","given":"Grace"},{"family":"Krishnamoorthy","given":"Vijay"},{"family":"Kumaran","given":"Senthil D."},{"family":"Malekpour","given":"Mohammad-Reza"},{"family":"Meretoja","given":"Tuomo J."},{"family":"Mesregah","given":"Mohamed Kamal"},{"family":"Mestrovic","given":"Tomislav"},{"family":"Sá","given":"Ana Carolina Micheletti Gomide Nogueira","dropping-particle":"de"},{"family":"Miller","given":"Ted R."},{"family":"Mirahmadi","given":"Alireza"},{"family":"Mirghaderi","given":"Seyed Peyman"},{"family":"Mirza","given":"Moonis"},{"family":"Misganaw","given":"Awoke"},{"family":"Misra","given":"Sanjeev"},{"family":"Mohammad","given":"Yousef"},{"family":"Mohammadi","given":"Esmaeil"},{"family":"Mokdad","given":"Ali H."},{"family":"Möller","given":"Holger"},{"family":"Momtazmanesh","given":"Sara"},{"family":"Moni","given":"Mohammad Ali"},{"family":"Mostafavi","given":"Ebrahim"},{"family":"Mulita","given":"Francesk"},{"family":"Naghavi","given":"Mohsen"},{"family":"Nassereldine","given":"Hasan"},{"family":"Natto","given":"Zuhair S."},{"family":"Nejati","given":"Kazem"},{"family":"Nguyen","given":"Huong Lan Thi"},{"family":"Nguyen","given":"Van Thanh"},{"family":"Sá","given":"Antonio Tolentino Nogueira","dropping-particle":"de"},{"family":"Olagunju","given":"Andrew T."},{"family":"Olufadewa","given":"Isaac Iyinoluwa"},{"family":"Omotayo","given":"Abiodun Olusola"},{"family":"Owolabi","given":"Mayowa O."},{"family":"Patil","given":"Shankargouda"},{"family":"Pawar","given":"Shrikant"},{"family":"Pedersini","given":"Paolo"},{"family":"Petcu","given":"Ionela-Roxana"},{"family":"Polinder","given":"Suzanne"},{"family":"Pourbagher-Shahri","given":"Ali Mohammad"},{"family":"Qureshi","given":"Maryam Faiz"},{"family":"Raghav","given":"Pankaja Raghav"},{"family":"Rahman","given":"Mosiur"},{"family":"Rahnavard","given":"Niloufar"},{"family":"Rajabpour-Sanati","given":"Ali"},{"family":"Rashidi","given":"Mohammad-Mahdi"},{"family":"Rawaf","given":"Salman"},{"family":"Roberts","given":"Nicholas L. S."},{"family":"Saddik","given":"Basema"},{"family":"Saeed","given":"Umar"},{"family":"Samadzadeh","given":"Sara"},{"family":"Samy","given":"Abdallah M."},{"family":"Sarveazad","given":"Arash"},{"family":"Seylani","given":"Allen"},{"family":"Shafie","given":"Mahan"},{"family":"Shahbandi","given":"Ataollah"},{"family":"Sharew","given":"Mequannent Melaku Sharew"},{"family":"Sheikhi","given":"Rahim Ali"},{"family":"Shetty","given":"Pavanchand H."},{"family":"Yigit","given":"Arzu"},{"family":"Shobeiri","given":"Parnian"},{"family":"Shool","given":"Sina"},{"family":"Shorofi","given":"Seyed Afshin"},{"family":"Sibhat","given":"Migbar Mekonnen"},{"family":"Sinaei","given":"Ehsan"},{"family":"Singh","given":"Paramdeep"},{"family":"Singh","given":"Surjit"},{"family":"Solomon","given":"Yonatan"},{"family":"Sotoudeh","given":"Houman"},{"family":"Tadesse","given":"Belsti Atnkut"},{"family":"Umair","given":"Muhammad"},{"family":"Tahbaz","given":"Sahel Valadan"},{"family":"Valdez","given":"Pascual R."},{"family":"Venketasubramanian","given":"Narayanaswamy"},{"family":"Vu","given":"Linh Gia"},{"family":"Wickramasinghe","given":"Nuwan Darshana"},{"family":"Zare","given":"Iman"},{"family":"Yazdanpanah","given":"Fereshteh"},{"family":"Wu","given":"Ai-Min"},{"family":"Zhang","given":"Zhi-Jiang"}],"issued":{"date-parts":[["2023",11,1]]}}}],"schema":"https://github.com/citation-style-language/schema/raw/master/csl-citation.json"} </w:instrText>
      </w:r>
      <w:r>
        <w:fldChar w:fldCharType="separate"/>
      </w:r>
      <w:r w:rsidRPr="00141BFA">
        <w:t>(Jazayeri et al., 2023; Safdarian et al., 2023)</w:t>
      </w:r>
      <w:r>
        <w:fldChar w:fldCharType="end"/>
      </w:r>
      <w:r w:rsidRPr="00064787">
        <w:t>. O início da reabilitação afeta diretamente a eficácia do tratamento, e muitos brasileiros com lesão medular enfrentam um tempo médio de 17,68 meses para iniciar a reabilitação</w:t>
      </w:r>
      <w:r>
        <w:fldChar w:fldCharType="begin"/>
      </w:r>
      <w:r>
        <w:instrText xml:space="preserve"> ADDIN ZOTERO_ITEM CSL_CITATION {"citationID":"JIxNUHG0","properties":{"formattedCitation":"(Faleiros et al., 2025)","plainCitation":"(Faleiros et al., 2025)","noteIndex":0},"citationItems":[{"id":395,"uris":["http://zotero.org/users/7085900/items/Y7DSIQDA"],"itemData":{"id":395,"type":"article-journal","abstract":"The start of rehabilitation directly affects the effectiveness of treatment. This is a quantitative, exploratory, analytical, and cross-sectional study, with 618 Brazilian adults with spinal cord injury (SCI). Participants were predominantly male (68.90%), with a mean age of 38.04 years (SD = 9.85), with higher education (49.50%), receiving social security benefits (63.60%), and with a monthly income of up to 3 minimum wages (55.10%). The main cause of SCI was traffic accident (40.80%) and 58.70% of the participants had paraplegia. Moreover, 19.40% had not undergone any rehabilitation and the mean time to start rehabilitation after SCI was 17.68 months (SD = 38.80). Participants with the highest level of education were 4.30 times more likely to undergo rehabilitation. The results suggest that those who were more educated and with higher income also had greater access to rehabilitation programs and sought these programs earlier. In contrast, those with less resources had fewer opportunities for rehabilitation. The optimization of referral systems in the health care network, outreach programs, and a greater supply of rehabilitation centers can increase access to rehabilitation among people with SCI.","container-title":"Scientific Reports","DOI":"10.1038/s41598-025-87022-7","ISSN":"2045-2322","issue":"1","journalAbbreviation":"Sci Rep","language":"en","license":"2025 The Author(s)","note":"publisher: Nature Publishing Group","page":"9342","source":"www.nature.com","title":"Therapeutic path of Brazilians with spinal cord injury until rehabilitation","volume":"15","author":[{"family":"Faleiros","given":"Fabiana"},{"family":"Corbo","given":"Leticia Noelle"},{"family":"Greve","given":"Julia Maria D’Andrea"},{"family":"Henriques","given":"Silvia Helena"},{"family":"Tholl","given":"Adriana Dutra"},{"family":"Machado","given":"Wiliam César Alves"},{"family":"Tate","given":"Denise Galuf"}],"issued":{"date-parts":[["2025",3,18]]}}}],"schema":"https://github.com/citation-style-language/schema/raw/master/csl-citation.json"} </w:instrText>
      </w:r>
      <w:r>
        <w:fldChar w:fldCharType="separate"/>
      </w:r>
      <w:r w:rsidRPr="006B6048">
        <w:t>(Faleiros et al., 2025)</w:t>
      </w:r>
      <w:r>
        <w:fldChar w:fldCharType="end"/>
      </w:r>
      <w:r w:rsidRPr="00064787">
        <w:t xml:space="preserve">. Outras condições neurodegenerativas, como a Esclerose Múltipla e a Doença de Parkinson, também </w:t>
      </w:r>
      <w:r w:rsidRPr="00064787">
        <w:lastRenderedPageBreak/>
        <w:t>representam uma população crescente que se beneficiaria substancialmente de tecnologias avançadas de assistência e reabilitação.</w:t>
      </w:r>
    </w:p>
    <w:p w14:paraId="3CB1D0D4" w14:textId="77777777" w:rsidR="00B769D7" w:rsidRDefault="00143272" w:rsidP="000B1092">
      <w:r w:rsidRPr="00064787">
        <w:t>A ineficiência da reabilitação tradicional, muitas vezes devido à limitação de recursos e à escala necessária para o tratamento, culmina em uma dependência assistencial que sobrecarrega a rede pública</w:t>
      </w:r>
      <w:r>
        <w:t xml:space="preserve"> </w:t>
      </w:r>
      <w:commentRangeStart w:id="6"/>
      <w:r>
        <w:fldChar w:fldCharType="begin"/>
      </w:r>
      <w:r>
        <w:instrText xml:space="preserve"> ADDIN ZOTERO_ITEM CSL_CITATION {"citationID":"iqlUfRPK","properties":{"formattedCitation":"(Laparidou et al., 2021)","plainCitation":"(Laparidou et al., 2021)","noteIndex":0},"citationItems":[{"id":355,"uris":["http://zotero.org/users/7085900/items/ZP532KQ6"],"itemData":{"id":355,"type":"article-journal","abstract":"Abstract\n            \n              Background\n              In recent years, robotic rehabilitation devices have often been used for motor training. However, to date, no systematic reviews of qualitative studies exploring the end-user experiences of robotic devices in motor rehabilitation have been published. The aim of this study was to review end-users’ (patients, carers and healthcare professionals) experiences with robotic devices in motor rehabilitation, by conducting a systematic review and thematic meta-synthesis of qualitative studies concerning the users’ experiences with such robotic devices.\n            \n            \n              Methods\n              Qualitative studies and mixed-methods studies with a qualitative element were eligible for inclusion. Nine electronic databases were searched from inception to August 2020, supplemented with internet searches and forward and backward citation tracking from the included studies and review articles. Data were synthesised thematically following the Thomas and Harden approach. The CASP Qualitative Checklist was used to assess the quality of the included studies of this review.\n            \n            \n              Results\n              The search strategy identified a total of 13,556 citations and after removing duplicates and excluding citations based on title and abstract, and full text screening, 30 studies were included. All studies were considered of acceptable quality. We developed six analytical themes: logistic barriers; technological challenges; appeal and engagement; supportive interactions and relationships; benefits for physical, psychological, and social function(ing); and expanding and sustaining therapeutic options.\n            \n            \n              Conclusions\n              Despite experiencing technological and logistic challenges, participants found robotic devices acceptable, useful and beneficial (physically, psychologically, and socially), as well as fun and interesting. Having supportive relationships with significant others and positive therapeutic relationships with healthcare staff were considered the foundation for successful rehabilitation and recovery.","container-title":"Journal of NeuroEngineering and Rehabilitation","DOI":"10.1186/s12984-021-00976-3","ISSN":"1743-0003","issue":"1","journalAbbreviation":"J NeuroEngineering Rehabil","language":"en","page":"181","source":"DOI.org (Crossref)","title":"Patient, carer, and staff perceptions of robotics in motor rehabilitation: a systematic review and qualitative meta-synthesis","title-short":"Patient, carer, and staff perceptions of robotics in motor rehabilitation","volume":"18","author":[{"family":"Laparidou","given":"Despina"},{"family":"Curtis","given":"Ffion"},{"family":"Akanuwe","given":"Joseph"},{"family":"Goher","given":"Khaled"},{"family":"Niroshan Siriwardena","given":"A."},{"family":"Kucukyilmaz","given":"Ayse"}],"issued":{"date-parts":[["2021",12]]}}}],"schema":"https://github.com/citation-style-language/schema/raw/master/csl-citation.json"} </w:instrText>
      </w:r>
      <w:r>
        <w:fldChar w:fldCharType="separate"/>
      </w:r>
      <w:r w:rsidRPr="006B6048">
        <w:t>(Laparidou et al., 2021)</w:t>
      </w:r>
      <w:r>
        <w:fldChar w:fldCharType="end"/>
      </w:r>
      <w:commentRangeEnd w:id="6"/>
      <w:r w:rsidR="00DE2CA4" w:rsidRPr="00064787">
        <w:rPr>
          <w:rStyle w:val="Refdecomentrio"/>
          <w:sz w:val="24"/>
          <w:szCs w:val="22"/>
        </w:rPr>
        <w:commentReference w:id="6"/>
      </w:r>
      <w:r w:rsidRPr="00064787">
        <w:t xml:space="preserve">. A intervenção tecnológica, focada no desenvolvimento local de soluções acessíveis, configura-se, portanto, como uma estratégia de longo prazo não apenas para a melhoria clínica, mas também para a sustentabilidade da saúde pública no DF. Ao promover a autonomia e o retorno à produtividade dos pacientes, </w:t>
      </w:r>
      <w:r>
        <w:t>este</w:t>
      </w:r>
      <w:r w:rsidRPr="00064787">
        <w:t xml:space="preserve"> projeto se estabelece como uma política pública que busca reduzir a carga financeira da incapacidade permanente.</w:t>
      </w:r>
      <w:r w:rsidR="00B769D7">
        <w:t xml:space="preserve"> De fato, t</w:t>
      </w:r>
      <w:r w:rsidR="00631D71">
        <w:t xml:space="preserve">odas as </w:t>
      </w:r>
      <w:r w:rsidR="00631D71" w:rsidRPr="00353F2D">
        <w:t>condições neurológicas</w:t>
      </w:r>
      <w:r w:rsidR="00631D71">
        <w:t xml:space="preserve"> descritas na Seção 1</w:t>
      </w:r>
      <w:r w:rsidR="00631D71" w:rsidRPr="00353F2D">
        <w:t>, incluindo acidente vascular cerebral (AVC), lesão medular e Parkinson, compartilham a necessidade crítica de reabilitação neuromotora especializada e prolongada.</w:t>
      </w:r>
      <w:r w:rsidR="00631D71">
        <w:t xml:space="preserve"> </w:t>
      </w:r>
      <w:r w:rsidR="00631D71" w:rsidRPr="00692534">
        <w:t>O presente projeto, vinculado à Chamada Pública nº 03/2025, visa explicitamente sanar essa deficiência, conforme o objetivo 3.3.1 da Chamada: "Levantar a situação epidemiológica... e mapear a rede de reabilitação do DF, gerando subsídios para planejamento"</w:t>
      </w:r>
      <w:r w:rsidR="00631D71">
        <w:t xml:space="preserve"> por meio da implantação de um </w:t>
      </w:r>
      <w:r w:rsidR="00631D71" w:rsidRPr="006F0DC0">
        <w:t>Centro de Tecnologias de Reabilitação</w:t>
      </w:r>
      <w:r w:rsidR="00631D71" w:rsidRPr="00692534">
        <w:t>.</w:t>
      </w:r>
    </w:p>
    <w:p w14:paraId="0251DE80" w14:textId="35DFF4C5" w:rsidR="00631D71" w:rsidRDefault="00631D71" w:rsidP="000B1092">
      <w:r w:rsidRPr="00353F2D">
        <w:t>A implantação deste Centro no Distrito Federal é fundamentada em objetivos estratégicos de saúde pública, visando à redução da incapacidade funcional de pacientes pós-AVC e outras condições neurológicas, bem como ao mapeamento epidemiológico das demandas</w:t>
      </w:r>
      <w:r w:rsidR="00CC229D">
        <w:t xml:space="preserve"> </w:t>
      </w:r>
      <w:r w:rsidR="00CC229D" w:rsidRPr="00353F2D">
        <w:t>na região integrada de desenvolvimento (RIDE)</w:t>
      </w:r>
      <w:r w:rsidR="00CC229D">
        <w:t xml:space="preserve"> e</w:t>
      </w:r>
      <w:r w:rsidRPr="00353F2D">
        <w:t xml:space="preserve"> no DF </w:t>
      </w:r>
      <w:r w:rsidR="006D1BC2">
        <w:t>(cf. Seção 1)</w:t>
      </w:r>
      <w:r w:rsidRPr="00353F2D">
        <w:t xml:space="preserve">. Esta iniciativa responde à urgência de modernizar a assistência em reabilitação neuromotora, fortalecer a autonomia tecnológica local mediante a incorporação de tecnologias avançadas, como exoesqueletos, realidade virtual e </w:t>
      </w:r>
      <w:commentRangeStart w:id="7"/>
      <w:r w:rsidRPr="00FA49C8">
        <w:t>interfaces cérebro</w:t>
      </w:r>
      <w:commentRangeEnd w:id="7"/>
      <w:r w:rsidR="00C6343A" w:rsidRPr="00FA49C8">
        <w:rPr>
          <w:rStyle w:val="Refdecomentrio"/>
          <w:sz w:val="24"/>
          <w:szCs w:val="22"/>
        </w:rPr>
        <w:commentReference w:id="7"/>
      </w:r>
      <w:r w:rsidRPr="00FA49C8">
        <w:t>-máquina</w:t>
      </w:r>
      <w:r w:rsidRPr="00353F2D">
        <w:t xml:space="preserve"> e estruturar um modelo sustentável de </w:t>
      </w:r>
      <w:commentRangeStart w:id="8"/>
      <w:r w:rsidRPr="00353F2D">
        <w:t xml:space="preserve">governança que beneficie entre </w:t>
      </w:r>
      <w:commentRangeEnd w:id="8"/>
      <w:r w:rsidR="00A2199C" w:rsidRPr="00353F2D">
        <w:rPr>
          <w:rStyle w:val="Refdecomentrio"/>
          <w:sz w:val="24"/>
          <w:szCs w:val="22"/>
        </w:rPr>
        <w:commentReference w:id="8"/>
      </w:r>
      <w:r w:rsidRPr="00353F2D">
        <w:t>1.500 a 2.000 pacientes ao ano, enquanto mitiga os custos socioeconômicos da incapacidade funcional crônica e posiciona o Distrito Federal como polo nacional de inovação em tecnologia assistiva</w:t>
      </w:r>
      <w:r>
        <w:t>.</w:t>
      </w:r>
      <w:r w:rsidR="00543734">
        <w:t xml:space="preserve"> </w:t>
      </w:r>
      <w:r w:rsidR="00543734" w:rsidRPr="00543734">
        <w:t>Adicionalmente, o Centro contribuirá para a formação de pelo menos 25 pós-graduandos em cinco anos e para o fomento à propriedade intelectual e criação de startups locais, consolidando o DF como polo nacional de inovação em tecnologia assistiva</w:t>
      </w:r>
    </w:p>
    <w:p w14:paraId="171B0314" w14:textId="19D18BE0" w:rsidR="00631D71" w:rsidRDefault="00631D71" w:rsidP="000B1092">
      <w:r w:rsidRPr="00772624">
        <w:lastRenderedPageBreak/>
        <w:t xml:space="preserve">Esta abordagem fortalece a autonomia tecnológica do Distrito Federal, reduz a dependência de fornecedores externos e promove a geração de propriedade intelectual e startups locais, alinhando-se aos objetivos estratégicos da Chamada de posicionar o DF como polo nacional de inovação em tecnologia assistiva, simultaneamente viabilizando o acesso equitativo e sustentável a soluções de reabilitação neuromotora de qualidade, conforme o modelo de sucesso do centro R2D2 na Índia </w:t>
      </w:r>
      <w:r w:rsidRPr="00772624">
        <w:fldChar w:fldCharType="begin"/>
      </w:r>
      <w:r w:rsidRPr="00772624">
        <w:instrText xml:space="preserve"> ADDIN ZOTERO_ITEM CSL_CITATION {"citationID":"Z7ATasNP","properties":{"formattedCitation":"(Sujatha; Bapat; Dash, 2021)","plainCitation":"(Sujatha; Bapat; Dash, 2021)","noteIndex":0},"citationItems":[{"id":392,"uris":["http://zotero.org/users/7085900/items/ELPMX67E"],"itemData":{"id":392,"type":"article-journal","abstract":"An” Appropriate Assistive Device” is accessible, affordable and standardised in terms of quality and safety, and most importantly, has the functionality to satisfy the user needs. The cost of research and development (R&amp;D) of such assistive products for a market that has limited purchasing power is a significant hurdle and traditional models of R&amp;D may not work effectively in this case. This paper presents an experience-based viable model for the R&amp;D of assistive devices for users in developing countries. The model presented here has been evolved from the functioning of the TTK Centre for Rehabilitation Research and Device Development (R2D2) in IIT Madras, Chennai, India. The model is based on the four pillars of Grants-Research-Industry-Dissemination, hence the name GRID model. We have been effectively using this model involving academia, funding agencies, industry partners and users to develop appropriate assistive devices. Three case studies of assistive device development based on the GRID model are presented in this paper to elucidate practical implementation of the model. Using the GRID model, we have successfully accomplished the development of appropriate assistive devices and two of these devices will be launched in the coming months. The proposed GRID model is a viable model for the development of appropriate assistive devices in developing countries, and could likely be replicated in other parts of the world as well.IMPLICATIONS FOR REHABILITATIONThe GRID model is practically viable and provides a systematic approach for the development of high-quality, functional and affordable assistive devices.Implementation of the GRID model to develop assistive devices could attract more funding and committed stakeholders to this space, with the potential to change the assistive device landscape in developing countries by making available more functional and affordable devices.In effect, the model will benefit users of assistive devices by giving them a greater choice of available devices and empowering them to lead a quality life. The GRID model is practically viable and provides a systematic approach for the development of high-quality, functional and affordable assistive devices. Implementation of the GRID model to develop assistive devices could attract more funding and committed stakeholders to this space, with the potential to change the assistive device landscape in developing countries by making available more functional and affordable devices. In effect, the model will benefit users of assistive devices by giving them a greater choice of available devices and empowering them to lead a quality life.","container-title":"Disability and Rehabilitation: Assistive Technology","DOI":"10.1080/17483107.2019.1673838","ISSN":"1748-3107","issue":"3","note":"publisher: Taylor &amp; Francis\n_eprint: https://doi.org/10.1080/17483107.2019.1673838\nPMID: 31645158","page":"317-323","source":"Taylor and Francis+NEJM","title":"GRID: a model for the development of assistive devices in developing countries","title-short":"GRID","volume":"16","author":[{"family":"Sujatha","given":"S."},{"family":"Bapat","given":"Ganesh M."},{"family":"Dash","given":"Swostik Sourav"}],"issued":{"date-parts":[["2021",4,3]]}}}],"schema":"https://github.com/citation-style-language/schema/raw/master/csl-citation.json"} </w:instrText>
      </w:r>
      <w:r w:rsidRPr="00772624">
        <w:fldChar w:fldCharType="separate"/>
      </w:r>
      <w:r w:rsidRPr="00772624">
        <w:t>(Sujatha; Bapat; Dash, 2021)</w:t>
      </w:r>
      <w:r w:rsidRPr="00772624">
        <w:fldChar w:fldCharType="end"/>
      </w:r>
      <w:r w:rsidRPr="00772624">
        <w:t>.</w:t>
      </w:r>
    </w:p>
    <w:p w14:paraId="1FADB47C" w14:textId="20859DE2" w:rsidR="002A4F9A" w:rsidRDefault="002A4F9A" w:rsidP="000B1092">
      <w:r>
        <w:t>Em resumo, o</w:t>
      </w:r>
      <w:r w:rsidRPr="002A4F9A">
        <w:t xml:space="preserve"> projeto se alinha estrategicamente com os objetivos da Chamada Pública nº 03/2025 do Programa Desafio DF, focando em Pesquisa, Desenvolvimento e Inovação (PD&amp;I) que gere impacto transformador nas políticas públicas de saúde e reabilitação neuromotora do Distrito Federal. Diferentemente de destinação de recursos exclusivamente para importação de número limitado de dispositivos comerciais, a estratégia proposta prioriza o fortalecimento da autonomia tecnológica local mediante construção de capacidade institucional para projeto, prototipagem e validação clínica de soluções inovadoras e acessíveis em reabilitação neuromotora. Esta abordagem permite que os resultados da pesquisa sejam posteriormente escalados pelo Governo do Distrito Federal através de mecanismos de fomento à inovação aberta já estruturados, tais como Encomendas Tecnológicas (ETEC), Chamadas Públicas para Soluções Inovadoras (CPSI) e parcerias com startups e spin-offs locais garantindo assim, a sustentabilidade e impacto a longo prazo. O orçamento de R$ 2.912.000,00 é assim otimizado para maximizar o retorno em termos de conhecimento gerado, propriedade intelectual desenvolvida, formação de recursos humanos qualificados (pelo menos 25 pós-graduandos em cinco anos) e posicionamento do DF como polo nacional de inovação em tecnologia assistiva, simultaneamente assegurando benefício direto anual estimado de 1.500 a 2.000 pacientes através da validação clínica em serviços de referência integrados à rede pública.</w:t>
      </w:r>
    </w:p>
    <w:p w14:paraId="470BEDCB" w14:textId="0B29AE15" w:rsidR="00B92CC4" w:rsidRPr="00B92CC4" w:rsidRDefault="002F202D" w:rsidP="00B92CC4">
      <w:r>
        <w:t>Em consequênc</w:t>
      </w:r>
      <w:r w:rsidR="001D7C72">
        <w:t>ia</w:t>
      </w:r>
      <w:r>
        <w:t xml:space="preserve">, </w:t>
      </w:r>
      <w:r w:rsidR="00B92CC4">
        <w:t>e</w:t>
      </w:r>
      <w:r w:rsidR="00B92CC4" w:rsidRPr="00B92CC4">
        <w:t>ste projeto materializa decisão estratégica de transformar pesquisa acadêmica em inovação aplicada mediante </w:t>
      </w:r>
      <w:r w:rsidR="00B92CC4" w:rsidRPr="00B92CC4">
        <w:rPr>
          <w:b/>
          <w:bCs/>
        </w:rPr>
        <w:t>abordagem complementar e dual</w:t>
      </w:r>
      <w:r w:rsidR="00B92CC4" w:rsidRPr="00B92CC4">
        <w:t>: (1) </w:t>
      </w:r>
      <w:r w:rsidR="00B92CC4" w:rsidRPr="00B92CC4">
        <w:rPr>
          <w:b/>
          <w:bCs/>
        </w:rPr>
        <w:t>Aquisição de exoesqueleto comercial de ponta</w:t>
      </w:r>
      <w:r w:rsidR="00B92CC4" w:rsidRPr="00B92CC4">
        <w:t> com subsequente absorção tecnológica, domínio operacional e adaptação/melhoria para exigências locais; (2) </w:t>
      </w:r>
      <w:r w:rsidR="00B92CC4" w:rsidRPr="00B92CC4">
        <w:rPr>
          <w:b/>
          <w:bCs/>
        </w:rPr>
        <w:t>Desenvolvimento autóctone de andador robótico inteligente</w:t>
      </w:r>
      <w:r w:rsidR="00B92CC4" w:rsidRPr="00B92CC4">
        <w:t xml:space="preserve"> acessível e </w:t>
      </w:r>
      <w:r w:rsidR="00B92CC4" w:rsidRPr="00B92CC4">
        <w:lastRenderedPageBreak/>
        <w:t>adaptado ao SUS-DF.</w:t>
      </w:r>
    </w:p>
    <w:p w14:paraId="2FAE6A20" w14:textId="77777777" w:rsidR="00B92CC4" w:rsidRPr="00B92CC4" w:rsidRDefault="00B92CC4" w:rsidP="00B92CC4">
      <w:r w:rsidRPr="00B92CC4">
        <w:t>A justificativa fundamental para esta estratégia dual reside na compreensão de que a reabilitação neuromotora não é uma solução única, mas um ecossistema de tecnologias complementares, cada uma atendendo a necessidades específicas de populações distintas. O exoesqueleto comercial, com sua sofisticação tecnológica e validação clínica internacionalmente reconhecida, oferece uma oportunidade imediata para atender pacientes em fases agudas e subagudas de recuperação, particularmente aqueles com potencial significativo de ganho funcional. Por outro lado, o desenvolvimento de um andador robótico inteligente permite criar uma solução inovadora que serve a uma população muito mais ampla, incluindo idosos, pacientes crônicos e aqueles com progressão lenta da doença.</w:t>
      </w:r>
    </w:p>
    <w:p w14:paraId="512A1E3F" w14:textId="77777777" w:rsidR="00B92CC4" w:rsidRPr="00B92CC4" w:rsidRDefault="00B92CC4" w:rsidP="00B92CC4">
      <w:r w:rsidRPr="00B92CC4">
        <w:t>A abordagem dual oferece múltiplas vantagens estratégicas. Primeiro, proporciona </w:t>
      </w:r>
      <w:r w:rsidRPr="00B92CC4">
        <w:rPr>
          <w:b/>
          <w:bCs/>
        </w:rPr>
        <w:t>cobertura assistencial ampla e eficiente</w:t>
      </w:r>
      <w:r w:rsidRPr="00B92CC4">
        <w:t xml:space="preserve">: enquanto o exoesqueleto atende a um pequeno grupo de alta demanda funcional (estimado entre 50-80 pacientes/ano no SUS-DF), o andador robótico alcança uma população massiva de 1.200-1.700 pacientes/ano com diferentes etiologias de distúrbios de marcha. Esta diferenciação permite utilização otimizada de recursos: um único exoesqueleto de alto custo (R$ 450 mil) é suficiente para a demanda identificada, enquanto múltiplos andadores robóticos podem ser produzidos localmente com custo progressivamente menor à medida que há aprendizado de </w:t>
      </w:r>
      <w:commentRangeStart w:id="9"/>
      <w:r w:rsidRPr="00B92CC4">
        <w:t>manufatura</w:t>
      </w:r>
      <w:commentRangeEnd w:id="9"/>
      <w:r w:rsidR="00592A3B" w:rsidRPr="00B92CC4">
        <w:rPr>
          <w:rStyle w:val="Refdecomentrio"/>
          <w:sz w:val="24"/>
          <w:szCs w:val="22"/>
        </w:rPr>
        <w:commentReference w:id="9"/>
      </w:r>
      <w:r w:rsidRPr="00B92CC4">
        <w:t>.</w:t>
      </w:r>
    </w:p>
    <w:p w14:paraId="57D741CF" w14:textId="25271142" w:rsidR="00B92CC4" w:rsidRPr="00B92CC4" w:rsidRDefault="00B92CC4" w:rsidP="00B92CC4">
      <w:r w:rsidRPr="00B92CC4">
        <w:t>Segundo a estratégia dual maximiza o </w:t>
      </w:r>
      <w:r w:rsidRPr="00B92CC4">
        <w:rPr>
          <w:b/>
          <w:bCs/>
        </w:rPr>
        <w:t>aprendizado tecnológico institucional</w:t>
      </w:r>
      <w:r w:rsidRPr="00B92CC4">
        <w:t xml:space="preserve">. O domínio de um exoesqueleto comercial requer compreensão profunda </w:t>
      </w:r>
      <w:commentRangeStart w:id="10"/>
      <w:r w:rsidRPr="00B92CC4">
        <w:t xml:space="preserve">de engenharia </w:t>
      </w:r>
      <w:commentRangeEnd w:id="10"/>
      <w:r w:rsidR="005C2DE2" w:rsidRPr="00B92CC4">
        <w:rPr>
          <w:rStyle w:val="Refdecomentrio"/>
          <w:sz w:val="24"/>
          <w:szCs w:val="22"/>
        </w:rPr>
        <w:commentReference w:id="10"/>
      </w:r>
      <w:r w:rsidRPr="00B92CC4">
        <w:t>sofisticada, algoritmos de controle de tempo real, interfaces biomecânicas avançadas e integração de múltiplos sensores. Este conhecimento, obtido mediante treinamento com fabricante, documentação técnica e engenharia reversa responsável, alimenta retroativamente o desenvolvimento do andador robótico, acelerando soluções e evitando reinvenção desnecessária. Inversamente, soluções inovadoras desenvolvidas para o andador robótico (particularmente em algoritmos de detecção de intenção e controle adaptativo) podem ser estudadas para possível integração no exoesqueleto através de firmware updates e customizações.</w:t>
      </w:r>
    </w:p>
    <w:p w14:paraId="780483C1" w14:textId="77777777" w:rsidR="00B92CC4" w:rsidRPr="00B92CC4" w:rsidRDefault="00B92CC4" w:rsidP="00B92CC4">
      <w:r w:rsidRPr="00B92CC4">
        <w:t>Terceiro, a abordagem dual oferece </w:t>
      </w:r>
      <w:r w:rsidRPr="00B92CC4">
        <w:rPr>
          <w:b/>
          <w:bCs/>
        </w:rPr>
        <w:t>viabilidade econômica diferenciada</w:t>
      </w:r>
      <w:r w:rsidRPr="00B92CC4">
        <w:t xml:space="preserve">. </w:t>
      </w:r>
      <w:r w:rsidRPr="00B92CC4">
        <w:lastRenderedPageBreak/>
        <w:t xml:space="preserve">Enquanto um exoesqueleto comercial importado custa </w:t>
      </w:r>
      <w:commentRangeStart w:id="11"/>
      <w:r w:rsidRPr="00B92CC4">
        <w:t xml:space="preserve">entre R$ 400-500 </w:t>
      </w:r>
      <w:commentRangeEnd w:id="11"/>
      <w:r w:rsidR="001323D0" w:rsidRPr="00B92CC4">
        <w:rPr>
          <w:rStyle w:val="Refdecomentrio"/>
          <w:sz w:val="24"/>
          <w:szCs w:val="22"/>
        </w:rPr>
        <w:commentReference w:id="11"/>
      </w:r>
      <w:r w:rsidRPr="00B92CC4">
        <w:t>mil e tem custo operacional alto (manutenção, peças, calibração), o andador robótico em desenvolvimento local pode ser produzido com investimento progressivamente menor (estimado em R$ 40-60 mil por unidade após prototipagem inicial), com custos operacionais radicalmente reduzidos (componentes brasileiros, manutenção simplificada). Esta combinação permite ao SUS-DF oferecer tecnologia de ponta a ambas as populações dentro de restrições orçamentárias realistas.</w:t>
      </w:r>
    </w:p>
    <w:p w14:paraId="603F6FFC" w14:textId="77777777" w:rsidR="00B92CC4" w:rsidRPr="00B92CC4" w:rsidRDefault="00B92CC4" w:rsidP="00B92CC4">
      <w:r w:rsidRPr="00B92CC4">
        <w:t>Quarto, a estratégia dual diferencia </w:t>
      </w:r>
      <w:r w:rsidRPr="00B92CC4">
        <w:rPr>
          <w:b/>
          <w:bCs/>
        </w:rPr>
        <w:t>modelos de transferência tecnológica</w:t>
      </w:r>
      <w:r w:rsidRPr="00B92CC4">
        <w:t>. O exoesqueleto comercial será transferido para futuras aquisições via </w:t>
      </w:r>
      <w:r w:rsidRPr="00B92CC4">
        <w:rPr>
          <w:b/>
          <w:bCs/>
        </w:rPr>
        <w:t>Encomendas Tecnológicas (ETEC)</w:t>
      </w:r>
      <w:r w:rsidRPr="00B92CC4">
        <w:t> pelo SUS-DF, com aprimoramentos e customizações locais documentados. O andador robótico, por sua vez, será transferido via </w:t>
      </w:r>
      <w:r w:rsidRPr="00B92CC4">
        <w:rPr>
          <w:b/>
          <w:bCs/>
        </w:rPr>
        <w:t>Chamadas Públicas para Soluções Inovadoras (CPSI)</w:t>
      </w:r>
      <w:r w:rsidRPr="00B92CC4">
        <w:t> e possíveis </w:t>
      </w:r>
      <w:r w:rsidRPr="00B92CC4">
        <w:rPr>
          <w:b/>
          <w:bCs/>
        </w:rPr>
        <w:t>spin-offs de startups</w:t>
      </w:r>
      <w:r w:rsidRPr="00B92CC4">
        <w:t> para manufatura e distribuição. Esta diversidade de modelos reduz risco de dependência de um único mecanismo de transferência e cria ecossistema robusto de inovação.</w:t>
      </w:r>
    </w:p>
    <w:p w14:paraId="7CB7ED89" w14:textId="77777777" w:rsidR="00B92CC4" w:rsidRPr="00B92CC4" w:rsidRDefault="00B92CC4" w:rsidP="00B92CC4">
      <w:r w:rsidRPr="00B92CC4">
        <w:t>Quinto, a abordagem dual permite </w:t>
      </w:r>
      <w:r w:rsidRPr="00B92CC4">
        <w:rPr>
          <w:b/>
          <w:bCs/>
        </w:rPr>
        <w:t>estruturação de Centro integrado mais atraente</w:t>
      </w:r>
      <w:r w:rsidRPr="00B92CC4">
        <w:t>. Um centro que oferece apenas exoesqueleto comercial seria dependente de fornecedor estrangeiro, com expertise limitada à operação. Um centro com ambas tecnologias emerge como </w:t>
      </w:r>
      <w:r w:rsidRPr="00B92CC4">
        <w:rPr>
          <w:b/>
          <w:bCs/>
        </w:rPr>
        <w:t>hub de inovação em reabilitação neuromotora</w:t>
      </w:r>
      <w:r w:rsidRPr="00B92CC4">
        <w:t>, capaz de atrair pesquisadores, alunos, investidores e parcerias internacionais, consolidando o DF como polo nacional de tecnologia assistiva.</w:t>
      </w:r>
    </w:p>
    <w:p w14:paraId="1F09B94D" w14:textId="37209C8D" w:rsidR="00A83C37" w:rsidRDefault="00A83C37" w:rsidP="00B92CC4"/>
    <w:p w14:paraId="044FFDC2" w14:textId="4C6D1C61" w:rsidR="008511C7" w:rsidRPr="008511C7" w:rsidRDefault="0043364C" w:rsidP="008511C7">
      <w:pPr>
        <w:pStyle w:val="Ttulo3"/>
        <w:spacing w:before="0" w:after="120"/>
        <w:rPr>
          <w:rFonts w:ascii="Google Sans" w:eastAsia="Google Sans" w:hAnsi="Google Sans" w:cs="Google Sans"/>
          <w:color w:val="1B1C1D"/>
        </w:rPr>
      </w:pPr>
      <w:r>
        <w:rPr>
          <w:rFonts w:ascii="Google Sans" w:eastAsia="Google Sans" w:hAnsi="Google Sans" w:cs="Google Sans"/>
          <w:color w:val="1B1C1D"/>
        </w:rPr>
        <w:t>2.2.</w:t>
      </w:r>
      <w:r w:rsidR="008511C7" w:rsidRPr="008511C7">
        <w:t xml:space="preserve"> </w:t>
      </w:r>
      <w:r w:rsidR="008511C7">
        <w:t>Hipóteses Científicas Centrais</w:t>
      </w:r>
    </w:p>
    <w:p w14:paraId="1725435D" w14:textId="77777777" w:rsidR="00693833" w:rsidRPr="00693833" w:rsidRDefault="00693833" w:rsidP="00693833">
      <w:r w:rsidRPr="00693833">
        <w:t>Este projeto repousa em três níveis de hipóteses científicas, cada um atendendo a diferentes aspectos da estratégia dual:</w:t>
      </w:r>
    </w:p>
    <w:p w14:paraId="0B96044E" w14:textId="77777777" w:rsidR="00693833" w:rsidRPr="00693833" w:rsidRDefault="00693833" w:rsidP="00693833">
      <w:r w:rsidRPr="00693833">
        <w:rPr>
          <w:b/>
          <w:bCs/>
        </w:rPr>
        <w:t>Hipótese Principal de Exoesqueleto:</w:t>
      </w:r>
      <w:r w:rsidRPr="00693833">
        <w:t xml:space="preserve"> Domínio operacional de exoesqueleto comercial, complementado por adaptações e otimizações para o contexto socioeconômico, clínico e ambiental brasileiro, produzirá melhoria funcional clinicamente significativa em pacientes pós-AVC em fase aguda/subaguda e lesão medular incompleta, com custo-benefício adequado para sustentação no SUS-DF. Especificamente, postulamos que adaptações incluindo: (a) recalibração de algoritmos de controle para biometria média brasileira e padrões de marcha característicos; (b) </w:t>
      </w:r>
      <w:r w:rsidRPr="00693833">
        <w:lastRenderedPageBreak/>
        <w:t>customização de interface para português e integração com protocolos clínicos brasileiros; (c) otimizações para ambiente tropical do DF (clima quente e úmido); (d) integração parcial com sistemas de Estimulação Elétrica Funcional (FES) para sinergismo de ativação muscular; permitirão alcançar eficácia comparável aos contextos de origem, preservando segurança e aceitabilidade clínica.</w:t>
      </w:r>
    </w:p>
    <w:p w14:paraId="152FDCAF" w14:textId="77777777" w:rsidR="00693833" w:rsidRPr="00693833" w:rsidRDefault="00693833" w:rsidP="00693833">
      <w:r w:rsidRPr="00693833">
        <w:rPr>
          <w:b/>
          <w:bCs/>
        </w:rPr>
        <w:t>Hipótese Principal de Andador Robótico:</w:t>
      </w:r>
      <w:r w:rsidRPr="00693833">
        <w:t> </w:t>
      </w:r>
      <w:commentRangeStart w:id="12"/>
      <w:r w:rsidRPr="00693833">
        <w:t xml:space="preserve">Um andador robótico inteligente </w:t>
      </w:r>
      <w:commentRangeEnd w:id="12"/>
      <w:r w:rsidR="00C27CD5">
        <w:rPr>
          <w:rStyle w:val="Refdecomentrio"/>
        </w:rPr>
        <w:commentReference w:id="12"/>
      </w:r>
      <w:r w:rsidRPr="00693833">
        <w:t>híbrido, integrando (i) assistência motorizada adaptativa em 4 rodas independentes, (ii) sistema sofisticado de detecção de intenção de movimento baseado em múltiplos sensores (força em alavancas, LiDAR, câmeras, acelerômetros), (iii) controle inteligente em tempo real com algoritmos de aprendizado de máquina (IA), e (iv) interface com realidade virtual para feedback visual e orientação navegacional, produzirá melhoria funcional SUPERIOR ao andador convencional, com redução significativa de risco de queda em população heterogênea com distúrbios de marcha. Especificamente, postulamos ganhos de: (a) velocidade de marcha ≥25% (10MWT); (b) tempo de execução de tarefas funcionais reduzido ≥40% (TUG); (c) risco de queda reduzido ≥60% pela detecção e prevenção de obstáculos; (d) engajamento aumentado pela componente de realidade virtual; (e) autonomia aumentada pela redução de dependência de cuidador.</w:t>
      </w:r>
    </w:p>
    <w:p w14:paraId="6831EFD3" w14:textId="77777777" w:rsidR="00693833" w:rsidRPr="00693833" w:rsidRDefault="00693833" w:rsidP="00693833">
      <w:r w:rsidRPr="00693833">
        <w:rPr>
          <w:b/>
          <w:bCs/>
        </w:rPr>
        <w:t>Hipótese Operacional:</w:t>
      </w:r>
      <w:r w:rsidRPr="00693833">
        <w:t> Será viável estruturar um Centro integrado e único que simultaneamente adquira, domine e adapte exoesqueleto comercial de ponta E desenvolva andador robótico inovador, com divisão clara de recursos, responsabilidades e cronograma, sem comprometer qualidade de nenhuma linha. Esta hipótese desafia a suposição comum de que centros especializados devem focar em único dispositivo/tecnologia, demostrando que </w:t>
      </w:r>
      <w:r w:rsidRPr="00693833">
        <w:rPr>
          <w:b/>
          <w:bCs/>
        </w:rPr>
        <w:t>diversificação controlada</w:t>
      </w:r>
      <w:r w:rsidRPr="00693833">
        <w:t> em torno de um tema central (reabilitação neuromotora robótica) maximiza impacto, aprendizado e sustentabilidade.</w:t>
      </w:r>
    </w:p>
    <w:p w14:paraId="7725CE48" w14:textId="77777777" w:rsidR="005C5A99" w:rsidRPr="008511C7" w:rsidRDefault="005C5A99" w:rsidP="008511C7"/>
    <w:p w14:paraId="2DD5FED1" w14:textId="4A0F9F42"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2.2. Objetivo Geral e Objetivos Específicos (Conforme Item 3.3 da Chamada Pública)</w:t>
      </w:r>
    </w:p>
    <w:p w14:paraId="2DD5FED2" w14:textId="583D09AA" w:rsidR="005C5A99" w:rsidRDefault="00464469" w:rsidP="00DC5439">
      <w:r>
        <w:t>Esta proposta</w:t>
      </w:r>
      <w:r w:rsidRPr="00464469">
        <w:t xml:space="preserve"> tem por objeto a implantação de um Centro de Tecnologias de Reabilitação Neuromotora no âmbito da SES-DF/IGESDF.</w:t>
      </w:r>
      <w:r>
        <w:t xml:space="preserve"> </w:t>
      </w:r>
      <w:r w:rsidR="00E878D6">
        <w:t xml:space="preserve">O projeto adota integralmente </w:t>
      </w:r>
      <w:r w:rsidR="00E878D6">
        <w:lastRenderedPageBreak/>
        <w:t>os objetivos definidos na Chamada Pública nº 03/2025, demonstrando aderência máxima ao escopo da demanda da SES-DF/IGESDF.</w:t>
      </w:r>
    </w:p>
    <w:p w14:paraId="12A0C7D7" w14:textId="041C69D9" w:rsidR="00A85469" w:rsidRDefault="00A85469" w:rsidP="00DC5439">
      <w:r w:rsidRPr="00A85469">
        <w:t>Es</w:t>
      </w:r>
      <w:r w:rsidR="005742DB">
        <w:t>s</w:t>
      </w:r>
      <w:r w:rsidRPr="00A85469">
        <w:t>e Centro será voltado à modernização da assistência e ao fortalecimento da autonomia tecnológica local, mediante a incorporação responsável de soluções avançadas (como exoesqueletos, realidade virtual e interfaces cérebro-máquina), o fomento à pesquisa e desenvolvimento (P&amp;D), a validação clínica em ambiente real do Sistema Único de Saúde</w:t>
      </w:r>
      <w:r w:rsidR="005742DB">
        <w:t xml:space="preserve"> </w:t>
      </w:r>
      <w:r w:rsidRPr="00A85469">
        <w:t>(SUS-DF) e a formação de recursos humanos especializados.</w:t>
      </w:r>
    </w:p>
    <w:p w14:paraId="5C3F9D05" w14:textId="5A281A0A" w:rsidR="00A760E3" w:rsidRDefault="00A760E3" w:rsidP="00DC5439">
      <w:r w:rsidRPr="00A760E3">
        <w:t>O propósito central é reduzir a incapacidade funcional de pacientes pós-Acidente Vascular Cerebral (AVC) e outras condições neurológicas, promovendo a melhoria funcional, o aumento da autonomia e a geração de um impacto socioeconômico sustentável para o Distrito Federal.</w:t>
      </w:r>
    </w:p>
    <w:p w14:paraId="2DD5FED3" w14:textId="401588B3" w:rsidR="005C5A99" w:rsidRDefault="00E878D6" w:rsidP="00484C1E">
      <w:pPr>
        <w:pStyle w:val="Ttulo4"/>
      </w:pPr>
      <w:r>
        <w:t>Objetivo Geral</w:t>
      </w:r>
    </w:p>
    <w:p w14:paraId="489AE603" w14:textId="793905BE" w:rsidR="00FD2F32" w:rsidRPr="00FD2F32" w:rsidRDefault="00FD2F32" w:rsidP="00FD2F32">
      <w:pPr>
        <w:pBdr>
          <w:top w:val="nil"/>
          <w:left w:val="nil"/>
          <w:bottom w:val="nil"/>
          <w:right w:val="nil"/>
          <w:between w:val="nil"/>
        </w:pBdr>
        <w:spacing w:after="240"/>
      </w:pPr>
      <w:r w:rsidRPr="00FD2F32">
        <w:rPr>
          <w:rStyle w:val="nfase"/>
        </w:rPr>
        <w:t>[3.1. Objetivo</w:t>
      </w:r>
      <w:r>
        <w:rPr>
          <w:rStyle w:val="nfase"/>
        </w:rPr>
        <w:t>s</w:t>
      </w:r>
      <w:r w:rsidRPr="00FD2F32">
        <w:rPr>
          <w:rStyle w:val="nfase"/>
        </w:rPr>
        <w:t xml:space="preserve"> </w:t>
      </w:r>
      <w:r>
        <w:rPr>
          <w:rStyle w:val="nfase"/>
        </w:rPr>
        <w:t>específicos;</w:t>
      </w:r>
      <w:r w:rsidRPr="00FD2F32">
        <w:rPr>
          <w:rStyle w:val="nfase"/>
        </w:rPr>
        <w:t>]</w:t>
      </w:r>
    </w:p>
    <w:p w14:paraId="2DD5FED4" w14:textId="3395EA32" w:rsidR="005C5A99" w:rsidRDefault="005979FC" w:rsidP="00DC5439">
      <w:r>
        <w:t>Como objetivo geral, este projete visa a i</w:t>
      </w:r>
      <w:r w:rsidR="00E878D6" w:rsidRPr="00DC5439">
        <w:t>mplantar, no âmbito da SES-DF/IGESDF, um Centro de Tecnologias de Reabilitação Neuromotora voltado à modernização da assistência</w:t>
      </w:r>
      <w:r w:rsidR="00DC5439" w:rsidRPr="00DC5439">
        <w:t xml:space="preserve"> e</w:t>
      </w:r>
      <w:r w:rsidR="00E878D6" w:rsidRPr="00DC5439">
        <w:t xml:space="preserve"> à pesquisa e desenvolvimento tecnológico</w:t>
      </w:r>
      <w:r w:rsidR="00DC5439" w:rsidRPr="00DC5439">
        <w:t xml:space="preserve"> dual, mediante: (1) Aquisição de exoesqueleto comercial</w:t>
      </w:r>
      <w:r w:rsidR="00E878D6" w:rsidRPr="00DC5439">
        <w:t xml:space="preserve"> com </w:t>
      </w:r>
      <w:r w:rsidR="00DC5439" w:rsidRPr="00DC5439">
        <w:t>subsequente domínio técnico e adaptação para contexto local SUS-DF, e (2) Desenvolvimento autóctone de andador robótico inteligente híbrido, ambos com</w:t>
      </w:r>
      <w:r w:rsidR="00E878D6" w:rsidRPr="00DC5439">
        <w:t xml:space="preserve"> validação clínica em ambiente real</w:t>
      </w:r>
      <w:r w:rsidR="00DC5439" w:rsidRPr="00DC5439">
        <w:t>,</w:t>
      </w:r>
      <w:r w:rsidR="00E878D6" w:rsidRPr="00DC5439">
        <w:t xml:space="preserve"> formação de recursos humanos</w:t>
      </w:r>
      <w:r w:rsidR="00DC5439" w:rsidRPr="00DC5439">
        <w:t xml:space="preserve"> e estabelecimento de modelo de sustentabilidade</w:t>
      </w:r>
      <w:r w:rsidR="00E878D6" w:rsidRPr="00DC5439">
        <w:t xml:space="preserve">, a fim de reduzir incapacidade funcional </w:t>
      </w:r>
      <w:r w:rsidR="00DC5439" w:rsidRPr="00DC5439">
        <w:t>de pacientes com distúrbios neuromotores</w:t>
      </w:r>
      <w:r w:rsidR="00E878D6" w:rsidRPr="00DC5439">
        <w:t>, fortalecer autonomia tecnológica local e gerar impacto socioeconômico sustentável para o Distrito Federal.</w:t>
      </w:r>
    </w:p>
    <w:p w14:paraId="19F4D5E8" w14:textId="77777777" w:rsidR="00ED60E5" w:rsidRDefault="00ED60E5" w:rsidP="00484C1E">
      <w:pPr>
        <w:pBdr>
          <w:top w:val="nil"/>
          <w:left w:val="nil"/>
          <w:bottom w:val="nil"/>
          <w:right w:val="nil"/>
          <w:between w:val="nil"/>
        </w:pBdr>
        <w:rPr>
          <w:rFonts w:ascii="Google Sans Text" w:eastAsia="Google Sans Text" w:hAnsi="Google Sans Text" w:cs="Google Sans Text"/>
        </w:rPr>
      </w:pPr>
    </w:p>
    <w:p w14:paraId="62D31248" w14:textId="4EC54435" w:rsidR="005979FC" w:rsidRDefault="005979FC" w:rsidP="00484C1E">
      <w:pPr>
        <w:pStyle w:val="Ttulo4"/>
      </w:pPr>
      <w:r>
        <w:t>Objetivo Específicos</w:t>
      </w:r>
    </w:p>
    <w:p w14:paraId="18550F76" w14:textId="203F5F84" w:rsidR="00FD2F32" w:rsidRPr="00FD2F32" w:rsidRDefault="00FD2F32" w:rsidP="00484C1E">
      <w:pPr>
        <w:pBdr>
          <w:top w:val="nil"/>
          <w:left w:val="nil"/>
          <w:bottom w:val="nil"/>
          <w:right w:val="nil"/>
          <w:between w:val="nil"/>
        </w:pBdr>
        <w:spacing w:after="240"/>
        <w:rPr>
          <w:rStyle w:val="nfase"/>
        </w:rPr>
      </w:pPr>
      <w:r w:rsidRPr="00FD2F32">
        <w:rPr>
          <w:rStyle w:val="nfase"/>
        </w:rPr>
        <w:t>[3.</w:t>
      </w:r>
      <w:r>
        <w:rPr>
          <w:rStyle w:val="nfase"/>
        </w:rPr>
        <w:t>3</w:t>
      </w:r>
      <w:r w:rsidRPr="00FD2F32">
        <w:rPr>
          <w:rStyle w:val="nfase"/>
        </w:rPr>
        <w:t>. Objetivo</w:t>
      </w:r>
      <w:r>
        <w:rPr>
          <w:rStyle w:val="nfase"/>
        </w:rPr>
        <w:t>s</w:t>
      </w:r>
      <w:r w:rsidRPr="00FD2F32">
        <w:rPr>
          <w:rStyle w:val="nfase"/>
        </w:rPr>
        <w:t xml:space="preserve"> </w:t>
      </w:r>
      <w:r>
        <w:rPr>
          <w:rStyle w:val="nfase"/>
        </w:rPr>
        <w:t>específicos;</w:t>
      </w:r>
      <w:r w:rsidRPr="00FD2F32">
        <w:rPr>
          <w:rStyle w:val="nfase"/>
        </w:rPr>
        <w:t>]</w:t>
      </w:r>
    </w:p>
    <w:p w14:paraId="2DD5FED5" w14:textId="3C22A65D" w:rsidR="005C5A99" w:rsidRDefault="00E878D6" w:rsidP="00DC5439">
      <w:r>
        <w:t>Os Objetivos Específicos detalham a trajetória do P&amp;D à validação e transferência de conhecimento. A Tabela 1 sintetiza o alinhamento das metas do projeto com os objetivos institucionais do FAPDF.</w:t>
      </w:r>
    </w:p>
    <w:p w14:paraId="09690F52" w14:textId="7EAB4400" w:rsidR="00717867" w:rsidRDefault="00E878D6" w:rsidP="0033746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Tabela 1: Alinhamento dos Objetivos</w:t>
      </w:r>
      <w:r w:rsidR="00717867">
        <w:rPr>
          <w:rFonts w:ascii="Google Sans Text" w:eastAsia="Google Sans Text" w:hAnsi="Google Sans Text" w:cs="Google Sans Text"/>
          <w:color w:val="1B1C1D"/>
        </w:rPr>
        <w:t xml:space="preserve"> Espe</w:t>
      </w:r>
      <w:r w:rsidR="0096457C">
        <w:rPr>
          <w:rFonts w:ascii="Google Sans Text" w:eastAsia="Google Sans Text" w:hAnsi="Google Sans Text" w:cs="Google Sans Text"/>
          <w:color w:val="1B1C1D"/>
        </w:rPr>
        <w:t>c</w:t>
      </w:r>
      <w:r w:rsidR="00717867">
        <w:rPr>
          <w:rFonts w:ascii="Google Sans Text" w:eastAsia="Google Sans Text" w:hAnsi="Google Sans Text" w:cs="Google Sans Text"/>
          <w:color w:val="1B1C1D"/>
        </w:rPr>
        <w:t>íficos</w:t>
      </w:r>
      <w:r w:rsidR="0096457C">
        <w:rPr>
          <w:rFonts w:ascii="Google Sans Text" w:eastAsia="Google Sans Text" w:hAnsi="Google Sans Text" w:cs="Google Sans Text"/>
          <w:color w:val="1B1C1D"/>
        </w:rPr>
        <w:t xml:space="preserve"> (OE)</w:t>
      </w:r>
      <w:r>
        <w:rPr>
          <w:rFonts w:ascii="Google Sans Text" w:eastAsia="Google Sans Text" w:hAnsi="Google Sans Text" w:cs="Google Sans Text"/>
          <w:color w:val="1B1C1D"/>
        </w:rPr>
        <w:t xml:space="preserve"> do Projeto com as Exigências da Chamada Pública FAPDF</w:t>
      </w:r>
      <w:r w:rsidR="0096457C">
        <w:rPr>
          <w:rFonts w:ascii="Google Sans Text" w:eastAsia="Google Sans Text" w:hAnsi="Google Sans Text" w:cs="Google Sans Text"/>
          <w:color w:val="1B1C1D"/>
        </w:rPr>
        <w:t>.</w:t>
      </w:r>
    </w:p>
    <w:tbl>
      <w:tblPr>
        <w:tblW w:w="0" w:type="auto"/>
        <w:tblBorders>
          <w:top w:val="single" w:sz="6" w:space="0" w:color="1E1E1E"/>
          <w:left w:val="single" w:sz="6" w:space="0" w:color="1E1E1E"/>
          <w:bottom w:val="single" w:sz="6" w:space="0" w:color="1E1E1E"/>
          <w:right w:val="single" w:sz="6" w:space="0" w:color="1E1E1E"/>
        </w:tblBorders>
        <w:tblCellMar>
          <w:top w:w="15" w:type="dxa"/>
          <w:left w:w="15" w:type="dxa"/>
          <w:bottom w:w="15" w:type="dxa"/>
          <w:right w:w="15" w:type="dxa"/>
        </w:tblCellMar>
        <w:tblLook w:val="04A0" w:firstRow="1" w:lastRow="0" w:firstColumn="1" w:lastColumn="0" w:noHBand="0" w:noVBand="1"/>
      </w:tblPr>
      <w:tblGrid>
        <w:gridCol w:w="914"/>
        <w:gridCol w:w="2127"/>
        <w:gridCol w:w="3103"/>
        <w:gridCol w:w="2293"/>
        <w:gridCol w:w="907"/>
      </w:tblGrid>
      <w:tr w:rsidR="0033746E" w:rsidRPr="0033746E" w14:paraId="62A24FC4" w14:textId="77777777">
        <w:trPr>
          <w:tblHeader/>
        </w:trPr>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74811CF" w14:textId="77777777" w:rsidR="0033746E" w:rsidRPr="0033746E" w:rsidRDefault="0033746E" w:rsidP="0033746E">
            <w:pPr>
              <w:tabs>
                <w:tab w:val="left" w:pos="292"/>
              </w:tabs>
              <w:ind w:right="62" w:firstLine="0"/>
              <w:rPr>
                <w:b/>
                <w:bCs/>
                <w:sz w:val="22"/>
              </w:rPr>
            </w:pPr>
            <w:r w:rsidRPr="0033746E">
              <w:rPr>
                <w:b/>
                <w:bCs/>
                <w:sz w:val="22"/>
              </w:rPr>
              <w:t>OE</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2DFEAEC" w14:textId="77777777" w:rsidR="0033746E" w:rsidRPr="0033746E" w:rsidRDefault="0033746E" w:rsidP="0033746E">
            <w:pPr>
              <w:tabs>
                <w:tab w:val="left" w:pos="292"/>
              </w:tabs>
              <w:ind w:right="62" w:firstLine="0"/>
              <w:rPr>
                <w:b/>
                <w:bCs/>
                <w:sz w:val="22"/>
              </w:rPr>
            </w:pPr>
            <w:r w:rsidRPr="0033746E">
              <w:rPr>
                <w:b/>
                <w:bCs/>
                <w:sz w:val="22"/>
              </w:rPr>
              <w:t>Descrição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23442678" w14:textId="77777777" w:rsidR="0033746E" w:rsidRPr="0033746E" w:rsidRDefault="0033746E" w:rsidP="0033746E">
            <w:pPr>
              <w:tabs>
                <w:tab w:val="left" w:pos="292"/>
              </w:tabs>
              <w:ind w:right="62" w:firstLine="0"/>
              <w:rPr>
                <w:b/>
                <w:bCs/>
                <w:sz w:val="22"/>
              </w:rPr>
            </w:pPr>
            <w:r w:rsidRPr="0033746E">
              <w:rPr>
                <w:b/>
                <w:bCs/>
                <w:sz w:val="22"/>
              </w:rPr>
              <w:t>Entregável - Exoesqueleto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8848F0E" w14:textId="77777777" w:rsidR="0033746E" w:rsidRPr="0033746E" w:rsidRDefault="0033746E" w:rsidP="0033746E">
            <w:pPr>
              <w:tabs>
                <w:tab w:val="left" w:pos="292"/>
              </w:tabs>
              <w:ind w:right="62" w:firstLine="0"/>
              <w:rPr>
                <w:b/>
                <w:bCs/>
                <w:sz w:val="22"/>
              </w:rPr>
            </w:pPr>
            <w:commentRangeStart w:id="13"/>
            <w:r w:rsidRPr="0033746E">
              <w:rPr>
                <w:b/>
                <w:bCs/>
                <w:sz w:val="22"/>
              </w:rPr>
              <w:t>Entregável - Andador Robótico</w:t>
            </w:r>
            <w:commentRangeEnd w:id="13"/>
            <w:r w:rsidR="008F1171">
              <w:rPr>
                <w:rStyle w:val="Refdecomentrio"/>
              </w:rPr>
              <w:commentReference w:id="13"/>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6070CE2C" w14:textId="77777777" w:rsidR="0033746E" w:rsidRPr="0033746E" w:rsidRDefault="0033746E" w:rsidP="0033746E">
            <w:pPr>
              <w:tabs>
                <w:tab w:val="left" w:pos="292"/>
              </w:tabs>
              <w:ind w:right="62" w:firstLine="0"/>
              <w:rPr>
                <w:b/>
                <w:bCs/>
                <w:sz w:val="22"/>
              </w:rPr>
            </w:pPr>
            <w:r w:rsidRPr="0033746E">
              <w:rPr>
                <w:b/>
                <w:bCs/>
                <w:sz w:val="22"/>
              </w:rPr>
              <w:t>Prazo</w:t>
            </w:r>
          </w:p>
        </w:tc>
      </w:tr>
      <w:tr w:rsidR="0033746E" w:rsidRPr="0033746E" w14:paraId="6FCDBFDF"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7DAED9F" w14:textId="77777777" w:rsidR="0033746E" w:rsidRPr="0033746E" w:rsidRDefault="0033746E" w:rsidP="0033746E">
            <w:pPr>
              <w:tabs>
                <w:tab w:val="left" w:pos="292"/>
              </w:tabs>
              <w:ind w:right="62" w:firstLine="0"/>
              <w:rPr>
                <w:sz w:val="22"/>
              </w:rPr>
            </w:pPr>
            <w:r w:rsidRPr="0033746E">
              <w:rPr>
                <w:sz w:val="22"/>
              </w:rPr>
              <w:t>3.3.1</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4DA90F3" w14:textId="77777777" w:rsidR="0033746E" w:rsidRPr="0033746E" w:rsidRDefault="0033746E" w:rsidP="0033746E">
            <w:pPr>
              <w:tabs>
                <w:tab w:val="left" w:pos="292"/>
              </w:tabs>
              <w:ind w:right="62" w:firstLine="0"/>
              <w:rPr>
                <w:sz w:val="22"/>
              </w:rPr>
            </w:pPr>
            <w:r w:rsidRPr="0033746E">
              <w:rPr>
                <w:sz w:val="22"/>
              </w:rPr>
              <w:t>Levantar situação epidemiológica e mapear rede reabilitação do DF</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FF7B036" w14:textId="77777777" w:rsidR="0033746E" w:rsidRPr="0033746E" w:rsidRDefault="0033746E" w:rsidP="0033746E">
            <w:pPr>
              <w:tabs>
                <w:tab w:val="left" w:pos="292"/>
              </w:tabs>
              <w:ind w:right="62" w:firstLine="0"/>
              <w:rPr>
                <w:sz w:val="22"/>
              </w:rPr>
            </w:pPr>
            <w:r w:rsidRPr="0033746E">
              <w:rPr>
                <w:sz w:val="22"/>
              </w:rPr>
              <w:t>Relatório epidemiológico + mapeamento de fluxos SUS-DF</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5C300439" w14:textId="77777777" w:rsidR="0033746E" w:rsidRPr="0033746E" w:rsidRDefault="0033746E" w:rsidP="0033746E">
            <w:pPr>
              <w:tabs>
                <w:tab w:val="left" w:pos="292"/>
              </w:tabs>
              <w:ind w:right="62" w:firstLine="0"/>
              <w:rPr>
                <w:sz w:val="22"/>
              </w:rPr>
            </w:pPr>
            <w:r w:rsidRPr="0033746E">
              <w:rPr>
                <w:sz w:val="22"/>
              </w:rPr>
              <w:t>Idem</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91EDB3F" w14:textId="77777777" w:rsidR="0033746E" w:rsidRPr="0033746E" w:rsidRDefault="0033746E" w:rsidP="0033746E">
            <w:pPr>
              <w:tabs>
                <w:tab w:val="left" w:pos="292"/>
              </w:tabs>
              <w:ind w:right="62" w:firstLine="0"/>
              <w:rPr>
                <w:sz w:val="22"/>
              </w:rPr>
            </w:pPr>
            <w:r w:rsidRPr="0033746E">
              <w:rPr>
                <w:sz w:val="22"/>
              </w:rPr>
              <w:t>Mês 6</w:t>
            </w:r>
          </w:p>
        </w:tc>
      </w:tr>
      <w:tr w:rsidR="0033746E" w:rsidRPr="0033746E" w14:paraId="55204D7D"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346D2DC" w14:textId="77777777" w:rsidR="0033746E" w:rsidRPr="0033746E" w:rsidRDefault="0033746E" w:rsidP="0033746E">
            <w:pPr>
              <w:tabs>
                <w:tab w:val="left" w:pos="292"/>
              </w:tabs>
              <w:ind w:right="62" w:firstLine="0"/>
              <w:rPr>
                <w:sz w:val="22"/>
              </w:rPr>
            </w:pPr>
            <w:r w:rsidRPr="0033746E">
              <w:rPr>
                <w:sz w:val="22"/>
              </w:rPr>
              <w:t>3.3.2</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F141DB6" w14:textId="77777777" w:rsidR="0033746E" w:rsidRPr="0033746E" w:rsidRDefault="0033746E" w:rsidP="0033746E">
            <w:pPr>
              <w:tabs>
                <w:tab w:val="left" w:pos="292"/>
              </w:tabs>
              <w:ind w:right="62" w:firstLine="0"/>
              <w:rPr>
                <w:sz w:val="22"/>
              </w:rPr>
            </w:pPr>
            <w:r w:rsidRPr="0033746E">
              <w:rPr>
                <w:sz w:val="22"/>
              </w:rPr>
              <w:t>Implantar infraestrutura física e tecnológica do Centro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1C49627" w14:textId="77777777" w:rsidR="0033746E" w:rsidRPr="0033746E" w:rsidRDefault="0033746E" w:rsidP="0033746E">
            <w:pPr>
              <w:tabs>
                <w:tab w:val="left" w:pos="292"/>
              </w:tabs>
              <w:ind w:right="62" w:firstLine="0"/>
              <w:rPr>
                <w:sz w:val="22"/>
              </w:rPr>
            </w:pPr>
            <w:r w:rsidRPr="0033746E">
              <w:rPr>
                <w:sz w:val="22"/>
              </w:rPr>
              <w:t>Espaço para exoesqueleto integrado à rede clínica</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DC11123" w14:textId="77777777" w:rsidR="0033746E" w:rsidRPr="0033746E" w:rsidRDefault="0033746E" w:rsidP="0033746E">
            <w:pPr>
              <w:tabs>
                <w:tab w:val="left" w:pos="292"/>
              </w:tabs>
              <w:ind w:right="62" w:firstLine="0"/>
              <w:rPr>
                <w:sz w:val="22"/>
              </w:rPr>
            </w:pPr>
            <w:r w:rsidRPr="0033746E">
              <w:rPr>
                <w:sz w:val="22"/>
              </w:rPr>
              <w:t>Espaço para prototipagem e testes andador</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2BB43AF" w14:textId="77777777" w:rsidR="0033746E" w:rsidRPr="0033746E" w:rsidRDefault="0033746E" w:rsidP="0033746E">
            <w:pPr>
              <w:tabs>
                <w:tab w:val="left" w:pos="292"/>
              </w:tabs>
              <w:ind w:right="62" w:firstLine="0"/>
              <w:rPr>
                <w:sz w:val="22"/>
              </w:rPr>
            </w:pPr>
            <w:r w:rsidRPr="0033746E">
              <w:rPr>
                <w:sz w:val="22"/>
              </w:rPr>
              <w:t>Mês 8</w:t>
            </w:r>
          </w:p>
        </w:tc>
      </w:tr>
      <w:tr w:rsidR="0033746E" w:rsidRPr="0033746E" w14:paraId="7E3BD0F9"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5349A819" w14:textId="77777777" w:rsidR="0033746E" w:rsidRPr="0033746E" w:rsidRDefault="0033746E" w:rsidP="0033746E">
            <w:pPr>
              <w:tabs>
                <w:tab w:val="left" w:pos="292"/>
              </w:tabs>
              <w:ind w:right="62" w:firstLine="0"/>
              <w:rPr>
                <w:sz w:val="22"/>
              </w:rPr>
            </w:pPr>
            <w:r w:rsidRPr="0033746E">
              <w:rPr>
                <w:sz w:val="22"/>
              </w:rPr>
              <w:t>3.3.3</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BC2B24E" w14:textId="77777777" w:rsidR="0033746E" w:rsidRPr="0033746E" w:rsidRDefault="0033746E" w:rsidP="0033746E">
            <w:pPr>
              <w:tabs>
                <w:tab w:val="left" w:pos="292"/>
              </w:tabs>
              <w:ind w:right="62" w:firstLine="0"/>
              <w:rPr>
                <w:sz w:val="22"/>
              </w:rPr>
            </w:pPr>
            <w:r w:rsidRPr="0033746E">
              <w:rPr>
                <w:sz w:val="22"/>
              </w:rPr>
              <w:t>Adquirir e dominar dispositivos comerciais / Análise comparativa</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73F3168" w14:textId="77777777" w:rsidR="0033746E" w:rsidRPr="0033746E" w:rsidRDefault="0033746E" w:rsidP="0033746E">
            <w:pPr>
              <w:tabs>
                <w:tab w:val="left" w:pos="292"/>
              </w:tabs>
              <w:ind w:right="62" w:firstLine="0"/>
              <w:rPr>
                <w:sz w:val="22"/>
              </w:rPr>
            </w:pPr>
            <w:r w:rsidRPr="0033746E">
              <w:rPr>
                <w:sz w:val="22"/>
              </w:rPr>
              <w:t>Exoesqueleto comercial adquirido + relatório de domínio técnico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E5718CF" w14:textId="77777777" w:rsidR="0033746E" w:rsidRPr="0033746E" w:rsidRDefault="0033746E" w:rsidP="0033746E">
            <w:pPr>
              <w:tabs>
                <w:tab w:val="left" w:pos="292"/>
              </w:tabs>
              <w:ind w:right="62" w:firstLine="0"/>
              <w:rPr>
                <w:sz w:val="22"/>
              </w:rPr>
            </w:pPr>
            <w:r w:rsidRPr="0033746E">
              <w:rPr>
                <w:sz w:val="22"/>
              </w:rPr>
              <w:t>Análise de andadores comerciais existentes + benchmarking</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E5F6F41" w14:textId="77777777" w:rsidR="0033746E" w:rsidRPr="0033746E" w:rsidRDefault="0033746E" w:rsidP="0033746E">
            <w:pPr>
              <w:tabs>
                <w:tab w:val="left" w:pos="292"/>
              </w:tabs>
              <w:ind w:right="62" w:firstLine="0"/>
              <w:rPr>
                <w:sz w:val="22"/>
              </w:rPr>
            </w:pPr>
            <w:r w:rsidRPr="0033746E">
              <w:rPr>
                <w:sz w:val="22"/>
              </w:rPr>
              <w:t>Mês 9</w:t>
            </w:r>
          </w:p>
        </w:tc>
      </w:tr>
      <w:tr w:rsidR="0033746E" w:rsidRPr="0033746E" w14:paraId="0221A7CD"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57CCE1C8" w14:textId="77777777" w:rsidR="0033746E" w:rsidRPr="0033746E" w:rsidRDefault="0033746E" w:rsidP="0033746E">
            <w:pPr>
              <w:tabs>
                <w:tab w:val="left" w:pos="292"/>
              </w:tabs>
              <w:ind w:right="62" w:firstLine="0"/>
              <w:rPr>
                <w:sz w:val="22"/>
              </w:rPr>
            </w:pPr>
            <w:r w:rsidRPr="0033746E">
              <w:rPr>
                <w:sz w:val="22"/>
              </w:rPr>
              <w:t>3.3.4</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69FEA346" w14:textId="77777777" w:rsidR="0033746E" w:rsidRPr="0033746E" w:rsidRDefault="0033746E" w:rsidP="0033746E">
            <w:pPr>
              <w:tabs>
                <w:tab w:val="left" w:pos="292"/>
              </w:tabs>
              <w:ind w:right="62" w:firstLine="0"/>
              <w:rPr>
                <w:sz w:val="22"/>
              </w:rPr>
            </w:pPr>
            <w:r w:rsidRPr="0033746E">
              <w:rPr>
                <w:sz w:val="22"/>
              </w:rPr>
              <w:t>Desenvolver protótipos ou adaptações de dispositivos</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68CAAAAA" w14:textId="77777777" w:rsidR="0033746E" w:rsidRPr="0033746E" w:rsidRDefault="0033746E" w:rsidP="0033746E">
            <w:pPr>
              <w:tabs>
                <w:tab w:val="left" w:pos="292"/>
              </w:tabs>
              <w:ind w:right="62" w:firstLine="0"/>
              <w:rPr>
                <w:sz w:val="22"/>
              </w:rPr>
            </w:pPr>
            <w:r w:rsidRPr="0033746E">
              <w:rPr>
                <w:sz w:val="22"/>
              </w:rPr>
              <w:t>Adaptações/melhorias de exoesqueleto para contexto local (FES, algoritmos, interface, calibrações)</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2022DB9" w14:textId="77777777" w:rsidR="0033746E" w:rsidRPr="0033746E" w:rsidRDefault="0033746E" w:rsidP="0033746E">
            <w:pPr>
              <w:tabs>
                <w:tab w:val="left" w:pos="292"/>
              </w:tabs>
              <w:ind w:right="62" w:firstLine="0"/>
              <w:rPr>
                <w:sz w:val="22"/>
              </w:rPr>
            </w:pPr>
            <w:r w:rsidRPr="0033746E">
              <w:rPr>
                <w:sz w:val="22"/>
              </w:rPr>
              <w:t>Desenvolvimento de protótipo andador robótico com assistência motorizada + sensores + IA + RV</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68A0F69C" w14:textId="77777777" w:rsidR="0033746E" w:rsidRPr="0033746E" w:rsidRDefault="0033746E" w:rsidP="0033746E">
            <w:pPr>
              <w:tabs>
                <w:tab w:val="left" w:pos="292"/>
              </w:tabs>
              <w:ind w:right="62" w:firstLine="0"/>
              <w:rPr>
                <w:sz w:val="22"/>
              </w:rPr>
            </w:pPr>
            <w:r w:rsidRPr="0033746E">
              <w:rPr>
                <w:sz w:val="22"/>
              </w:rPr>
              <w:t>Mês 12</w:t>
            </w:r>
          </w:p>
        </w:tc>
      </w:tr>
      <w:tr w:rsidR="0033746E" w:rsidRPr="0033746E" w14:paraId="5621AACC"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602F10E1" w14:textId="77777777" w:rsidR="0033746E" w:rsidRPr="0033746E" w:rsidRDefault="0033746E" w:rsidP="0033746E">
            <w:pPr>
              <w:tabs>
                <w:tab w:val="left" w:pos="292"/>
              </w:tabs>
              <w:ind w:right="62" w:firstLine="0"/>
              <w:rPr>
                <w:sz w:val="22"/>
              </w:rPr>
            </w:pPr>
            <w:r w:rsidRPr="0033746E">
              <w:rPr>
                <w:sz w:val="22"/>
              </w:rPr>
              <w:t>3.3.5</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8A7646E" w14:textId="77777777" w:rsidR="0033746E" w:rsidRPr="0033746E" w:rsidRDefault="0033746E" w:rsidP="0033746E">
            <w:pPr>
              <w:tabs>
                <w:tab w:val="left" w:pos="292"/>
              </w:tabs>
              <w:ind w:right="62" w:firstLine="0"/>
              <w:rPr>
                <w:sz w:val="22"/>
              </w:rPr>
            </w:pPr>
            <w:r w:rsidRPr="0033746E">
              <w:rPr>
                <w:sz w:val="22"/>
              </w:rPr>
              <w:t>Estabelecer protocolos clínicos e regulatórios com submissão ao CEP/CONEP</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8C48E87" w14:textId="77777777" w:rsidR="0033746E" w:rsidRPr="0033746E" w:rsidRDefault="0033746E" w:rsidP="0033746E">
            <w:pPr>
              <w:tabs>
                <w:tab w:val="left" w:pos="292"/>
              </w:tabs>
              <w:ind w:right="62" w:firstLine="0"/>
              <w:rPr>
                <w:sz w:val="22"/>
              </w:rPr>
            </w:pPr>
            <w:r w:rsidRPr="0033746E">
              <w:rPr>
                <w:sz w:val="22"/>
              </w:rPr>
              <w:t>Protocolo clínico exoesqueleto aprovado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79C9E38" w14:textId="77777777" w:rsidR="0033746E" w:rsidRPr="0033746E" w:rsidRDefault="0033746E" w:rsidP="0033746E">
            <w:pPr>
              <w:tabs>
                <w:tab w:val="left" w:pos="292"/>
              </w:tabs>
              <w:ind w:right="62" w:firstLine="0"/>
              <w:rPr>
                <w:sz w:val="22"/>
              </w:rPr>
            </w:pPr>
            <w:r w:rsidRPr="0033746E">
              <w:rPr>
                <w:sz w:val="22"/>
              </w:rPr>
              <w:t>Protocolo clínico andador robótico aprovado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5E6EA7A1" w14:textId="77777777" w:rsidR="0033746E" w:rsidRPr="0033746E" w:rsidRDefault="0033746E" w:rsidP="0033746E">
            <w:pPr>
              <w:tabs>
                <w:tab w:val="left" w:pos="292"/>
              </w:tabs>
              <w:ind w:right="62" w:firstLine="0"/>
              <w:rPr>
                <w:sz w:val="22"/>
              </w:rPr>
            </w:pPr>
            <w:r w:rsidRPr="0033746E">
              <w:rPr>
                <w:sz w:val="22"/>
              </w:rPr>
              <w:t>Mês 15</w:t>
            </w:r>
          </w:p>
        </w:tc>
      </w:tr>
      <w:tr w:rsidR="0033746E" w:rsidRPr="0033746E" w14:paraId="58FF38B9"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64A22FBF" w14:textId="77777777" w:rsidR="0033746E" w:rsidRPr="0033746E" w:rsidRDefault="0033746E" w:rsidP="0033746E">
            <w:pPr>
              <w:tabs>
                <w:tab w:val="left" w:pos="292"/>
              </w:tabs>
              <w:ind w:right="62" w:firstLine="0"/>
              <w:rPr>
                <w:sz w:val="22"/>
              </w:rPr>
            </w:pPr>
            <w:r w:rsidRPr="0033746E">
              <w:rPr>
                <w:sz w:val="22"/>
              </w:rPr>
              <w:t>3.3.6</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D0E91D9" w14:textId="77777777" w:rsidR="0033746E" w:rsidRPr="0033746E" w:rsidRDefault="0033746E" w:rsidP="0033746E">
            <w:pPr>
              <w:tabs>
                <w:tab w:val="left" w:pos="292"/>
              </w:tabs>
              <w:ind w:right="62" w:firstLine="0"/>
              <w:rPr>
                <w:sz w:val="22"/>
              </w:rPr>
            </w:pPr>
            <w:r w:rsidRPr="0033746E">
              <w:rPr>
                <w:sz w:val="22"/>
              </w:rPr>
              <w:t xml:space="preserve">Conduzir </w:t>
            </w:r>
            <w:r w:rsidRPr="0033746E">
              <w:rPr>
                <w:sz w:val="22"/>
              </w:rPr>
              <w:lastRenderedPageBreak/>
              <w:t>validação clínica em serviços de referência</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2FDF50A" w14:textId="77777777" w:rsidR="0033746E" w:rsidRPr="0033746E" w:rsidRDefault="0033746E" w:rsidP="0033746E">
            <w:pPr>
              <w:tabs>
                <w:tab w:val="left" w:pos="292"/>
              </w:tabs>
              <w:ind w:right="62" w:firstLine="0"/>
              <w:rPr>
                <w:sz w:val="22"/>
              </w:rPr>
            </w:pPr>
            <w:r w:rsidRPr="0033746E">
              <w:rPr>
                <w:sz w:val="22"/>
              </w:rPr>
              <w:lastRenderedPageBreak/>
              <w:t xml:space="preserve">Estudo piloto com ≥6 </w:t>
            </w:r>
            <w:r w:rsidRPr="0033746E">
              <w:rPr>
                <w:sz w:val="22"/>
              </w:rPr>
              <w:lastRenderedPageBreak/>
              <w:t>pacientes em exoesqueleto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3AE7E37" w14:textId="77777777" w:rsidR="0033746E" w:rsidRPr="0033746E" w:rsidRDefault="0033746E" w:rsidP="0033746E">
            <w:pPr>
              <w:tabs>
                <w:tab w:val="left" w:pos="292"/>
              </w:tabs>
              <w:ind w:right="62" w:firstLine="0"/>
              <w:rPr>
                <w:sz w:val="22"/>
              </w:rPr>
            </w:pPr>
            <w:r w:rsidRPr="0033746E">
              <w:rPr>
                <w:sz w:val="22"/>
              </w:rPr>
              <w:lastRenderedPageBreak/>
              <w:t xml:space="preserve">Estudo piloto com </w:t>
            </w:r>
            <w:r w:rsidRPr="0033746E">
              <w:rPr>
                <w:sz w:val="22"/>
              </w:rPr>
              <w:lastRenderedPageBreak/>
              <w:t>≥8 pacientes em andador robótico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282CC7F1" w14:textId="77777777" w:rsidR="0033746E" w:rsidRPr="0033746E" w:rsidRDefault="0033746E" w:rsidP="0033746E">
            <w:pPr>
              <w:tabs>
                <w:tab w:val="left" w:pos="292"/>
              </w:tabs>
              <w:ind w:right="62" w:firstLine="0"/>
              <w:rPr>
                <w:sz w:val="22"/>
              </w:rPr>
            </w:pPr>
            <w:r w:rsidRPr="0033746E">
              <w:rPr>
                <w:sz w:val="22"/>
              </w:rPr>
              <w:lastRenderedPageBreak/>
              <w:t xml:space="preserve">Mês </w:t>
            </w:r>
            <w:r w:rsidRPr="0033746E">
              <w:rPr>
                <w:sz w:val="22"/>
              </w:rPr>
              <w:lastRenderedPageBreak/>
              <w:t>18</w:t>
            </w:r>
          </w:p>
        </w:tc>
      </w:tr>
      <w:tr w:rsidR="0033746E" w:rsidRPr="0033746E" w14:paraId="6B30F015"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522FF8AF" w14:textId="77777777" w:rsidR="0033746E" w:rsidRPr="0033746E" w:rsidRDefault="0033746E" w:rsidP="0033746E">
            <w:pPr>
              <w:tabs>
                <w:tab w:val="left" w:pos="292"/>
              </w:tabs>
              <w:ind w:right="62" w:firstLine="0"/>
              <w:rPr>
                <w:sz w:val="22"/>
              </w:rPr>
            </w:pPr>
            <w:r w:rsidRPr="0033746E">
              <w:rPr>
                <w:sz w:val="22"/>
              </w:rPr>
              <w:t>3.3.7</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564257F" w14:textId="77777777" w:rsidR="0033746E" w:rsidRPr="0033746E" w:rsidRDefault="0033746E" w:rsidP="0033746E">
            <w:pPr>
              <w:tabs>
                <w:tab w:val="left" w:pos="292"/>
              </w:tabs>
              <w:ind w:right="62" w:firstLine="0"/>
              <w:rPr>
                <w:sz w:val="22"/>
              </w:rPr>
            </w:pPr>
            <w:r w:rsidRPr="0033746E">
              <w:rPr>
                <w:sz w:val="22"/>
              </w:rPr>
              <w:t>Formar e capacitar recursos humanos (≥25 pós-graduandos em 5 anos)</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DFF3D66" w14:textId="77777777" w:rsidR="0033746E" w:rsidRPr="0033746E" w:rsidRDefault="0033746E" w:rsidP="0033746E">
            <w:pPr>
              <w:tabs>
                <w:tab w:val="left" w:pos="292"/>
              </w:tabs>
              <w:ind w:right="62" w:firstLine="0"/>
              <w:rPr>
                <w:sz w:val="22"/>
              </w:rPr>
            </w:pPr>
            <w:r w:rsidRPr="0033746E">
              <w:rPr>
                <w:sz w:val="22"/>
              </w:rPr>
              <w:t>2 pós-graduandos (D/M) em exoesqueleto/reabilitação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3E337BE" w14:textId="77777777" w:rsidR="0033746E" w:rsidRPr="0033746E" w:rsidRDefault="0033746E" w:rsidP="0033746E">
            <w:pPr>
              <w:tabs>
                <w:tab w:val="left" w:pos="292"/>
              </w:tabs>
              <w:ind w:right="62" w:firstLine="0"/>
              <w:rPr>
                <w:sz w:val="22"/>
              </w:rPr>
            </w:pPr>
            <w:r w:rsidRPr="0033746E">
              <w:rPr>
                <w:sz w:val="22"/>
              </w:rPr>
              <w:t>2 pós-graduandos (D/M) em robótica/controle</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EDE24A7" w14:textId="77777777" w:rsidR="0033746E" w:rsidRPr="0033746E" w:rsidRDefault="0033746E" w:rsidP="0033746E">
            <w:pPr>
              <w:tabs>
                <w:tab w:val="left" w:pos="292"/>
              </w:tabs>
              <w:ind w:right="62" w:firstLine="0"/>
              <w:rPr>
                <w:sz w:val="22"/>
              </w:rPr>
            </w:pPr>
            <w:r w:rsidRPr="0033746E">
              <w:rPr>
                <w:sz w:val="22"/>
              </w:rPr>
              <w:t>Mês 18</w:t>
            </w:r>
          </w:p>
        </w:tc>
      </w:tr>
      <w:tr w:rsidR="0033746E" w:rsidRPr="0033746E" w14:paraId="32A71733"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F775887" w14:textId="77777777" w:rsidR="0033746E" w:rsidRPr="0033746E" w:rsidRDefault="0033746E" w:rsidP="0033746E">
            <w:pPr>
              <w:tabs>
                <w:tab w:val="left" w:pos="292"/>
              </w:tabs>
              <w:ind w:right="62" w:firstLine="0"/>
              <w:rPr>
                <w:sz w:val="22"/>
              </w:rPr>
            </w:pPr>
            <w:r w:rsidRPr="0033746E">
              <w:rPr>
                <w:sz w:val="22"/>
              </w:rPr>
              <w:t>3.3.8</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08C1979" w14:textId="77777777" w:rsidR="0033746E" w:rsidRPr="0033746E" w:rsidRDefault="0033746E" w:rsidP="0033746E">
            <w:pPr>
              <w:tabs>
                <w:tab w:val="left" w:pos="292"/>
              </w:tabs>
              <w:ind w:right="62" w:firstLine="0"/>
              <w:rPr>
                <w:sz w:val="22"/>
              </w:rPr>
            </w:pPr>
            <w:r w:rsidRPr="0033746E">
              <w:rPr>
                <w:sz w:val="22"/>
              </w:rPr>
              <w:t>Produzir protocolos operacionais e guias de uso clínico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9B9F60D" w14:textId="77777777" w:rsidR="0033746E" w:rsidRPr="0033746E" w:rsidRDefault="0033746E" w:rsidP="0033746E">
            <w:pPr>
              <w:tabs>
                <w:tab w:val="left" w:pos="292"/>
              </w:tabs>
              <w:ind w:right="62" w:firstLine="0"/>
              <w:rPr>
                <w:sz w:val="22"/>
              </w:rPr>
            </w:pPr>
            <w:r w:rsidRPr="0033746E">
              <w:rPr>
                <w:sz w:val="22"/>
              </w:rPr>
              <w:t>Manual de uso exoesqueleto adaptado; guia de indicações clínicas</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3E2101F3" w14:textId="77777777" w:rsidR="0033746E" w:rsidRPr="0033746E" w:rsidRDefault="0033746E" w:rsidP="0033746E">
            <w:pPr>
              <w:tabs>
                <w:tab w:val="left" w:pos="292"/>
              </w:tabs>
              <w:ind w:right="62" w:firstLine="0"/>
              <w:rPr>
                <w:sz w:val="22"/>
              </w:rPr>
            </w:pPr>
            <w:r w:rsidRPr="0033746E">
              <w:rPr>
                <w:sz w:val="22"/>
              </w:rPr>
              <w:t>Manual de operação andador; guias de reabilitação com RV</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354AE15" w14:textId="77777777" w:rsidR="0033746E" w:rsidRPr="0033746E" w:rsidRDefault="0033746E" w:rsidP="0033746E">
            <w:pPr>
              <w:tabs>
                <w:tab w:val="left" w:pos="292"/>
              </w:tabs>
              <w:ind w:right="62" w:firstLine="0"/>
              <w:rPr>
                <w:sz w:val="22"/>
              </w:rPr>
            </w:pPr>
            <w:r w:rsidRPr="0033746E">
              <w:rPr>
                <w:sz w:val="22"/>
              </w:rPr>
              <w:t>Mês 18</w:t>
            </w:r>
          </w:p>
        </w:tc>
      </w:tr>
      <w:tr w:rsidR="0033746E" w:rsidRPr="0033746E" w14:paraId="24346283"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F31C283" w14:textId="77777777" w:rsidR="0033746E" w:rsidRPr="0033746E" w:rsidRDefault="0033746E" w:rsidP="0033746E">
            <w:pPr>
              <w:tabs>
                <w:tab w:val="left" w:pos="292"/>
              </w:tabs>
              <w:ind w:right="62" w:firstLine="0"/>
              <w:rPr>
                <w:sz w:val="22"/>
              </w:rPr>
            </w:pPr>
            <w:r w:rsidRPr="0033746E">
              <w:rPr>
                <w:sz w:val="22"/>
              </w:rPr>
              <w:t>3.3.9</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3000444" w14:textId="77777777" w:rsidR="0033746E" w:rsidRPr="0033746E" w:rsidRDefault="0033746E" w:rsidP="0033746E">
            <w:pPr>
              <w:tabs>
                <w:tab w:val="left" w:pos="292"/>
              </w:tabs>
              <w:ind w:right="62" w:firstLine="0"/>
              <w:rPr>
                <w:sz w:val="22"/>
              </w:rPr>
            </w:pPr>
            <w:r w:rsidRPr="0033746E">
              <w:rPr>
                <w:sz w:val="22"/>
              </w:rPr>
              <w:t>Estruturar modelo de sustentabilidade</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2B07506" w14:textId="77777777" w:rsidR="0033746E" w:rsidRPr="0033746E" w:rsidRDefault="0033746E" w:rsidP="0033746E">
            <w:pPr>
              <w:tabs>
                <w:tab w:val="left" w:pos="292"/>
              </w:tabs>
              <w:ind w:right="62" w:firstLine="0"/>
              <w:rPr>
                <w:sz w:val="22"/>
              </w:rPr>
            </w:pPr>
            <w:r w:rsidRPr="0033746E">
              <w:rPr>
                <w:sz w:val="22"/>
              </w:rPr>
              <w:t>Proposta de integração exoesqueleto no SUS (convênios, treinamento); Modelo de manutenção e upgrade</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6865C97" w14:textId="77777777" w:rsidR="0033746E" w:rsidRPr="0033746E" w:rsidRDefault="0033746E" w:rsidP="0033746E">
            <w:pPr>
              <w:tabs>
                <w:tab w:val="left" w:pos="292"/>
              </w:tabs>
              <w:ind w:right="62" w:firstLine="0"/>
              <w:rPr>
                <w:sz w:val="22"/>
              </w:rPr>
            </w:pPr>
            <w:r w:rsidRPr="0033746E">
              <w:rPr>
                <w:sz w:val="22"/>
              </w:rPr>
              <w:t>Proposta de escalabilidade andador (ETEC, CPSI, startups); Modelo de sustentabilidade</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1B9AFEF9" w14:textId="77777777" w:rsidR="0033746E" w:rsidRPr="0033746E" w:rsidRDefault="0033746E" w:rsidP="0033746E">
            <w:pPr>
              <w:tabs>
                <w:tab w:val="left" w:pos="292"/>
              </w:tabs>
              <w:ind w:right="62" w:firstLine="0"/>
              <w:rPr>
                <w:sz w:val="22"/>
              </w:rPr>
            </w:pPr>
            <w:r w:rsidRPr="0033746E">
              <w:rPr>
                <w:sz w:val="22"/>
              </w:rPr>
              <w:t>Mês 18</w:t>
            </w:r>
          </w:p>
        </w:tc>
      </w:tr>
      <w:tr w:rsidR="0033746E" w:rsidRPr="0033746E" w14:paraId="40C1A33F" w14:textId="77777777">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08B3FD15" w14:textId="77777777" w:rsidR="0033746E" w:rsidRPr="0033746E" w:rsidRDefault="0033746E" w:rsidP="0033746E">
            <w:pPr>
              <w:tabs>
                <w:tab w:val="left" w:pos="292"/>
              </w:tabs>
              <w:ind w:right="62" w:firstLine="0"/>
              <w:rPr>
                <w:sz w:val="22"/>
              </w:rPr>
            </w:pPr>
            <w:r w:rsidRPr="0033746E">
              <w:rPr>
                <w:sz w:val="22"/>
              </w:rPr>
              <w:t>3.3.10</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C00B8A9" w14:textId="77777777" w:rsidR="0033746E" w:rsidRPr="0033746E" w:rsidRDefault="0033746E" w:rsidP="0033746E">
            <w:pPr>
              <w:tabs>
                <w:tab w:val="left" w:pos="292"/>
              </w:tabs>
              <w:ind w:right="62" w:firstLine="0"/>
              <w:rPr>
                <w:sz w:val="22"/>
              </w:rPr>
            </w:pPr>
            <w:r w:rsidRPr="0033746E">
              <w:rPr>
                <w:sz w:val="22"/>
              </w:rPr>
              <w:t>Fomentar propriedade intelectual e inovação</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42B927C7" w14:textId="77777777" w:rsidR="0033746E" w:rsidRPr="0033746E" w:rsidRDefault="0033746E" w:rsidP="0033746E">
            <w:pPr>
              <w:tabs>
                <w:tab w:val="left" w:pos="292"/>
              </w:tabs>
              <w:ind w:right="62" w:firstLine="0"/>
              <w:rPr>
                <w:sz w:val="22"/>
              </w:rPr>
            </w:pPr>
            <w:r w:rsidRPr="0033746E">
              <w:rPr>
                <w:sz w:val="22"/>
              </w:rPr>
              <w:t xml:space="preserve">Documentação de adaptações (registro de melhoria de dispositivo); ≥1 artigo </w:t>
            </w:r>
            <w:commentRangeStart w:id="14"/>
            <w:r w:rsidRPr="0033746E">
              <w:rPr>
                <w:sz w:val="22"/>
              </w:rPr>
              <w:t>sobre otimizações</w:t>
            </w:r>
            <w:commentRangeEnd w:id="14"/>
            <w:r w:rsidR="009D53A4">
              <w:rPr>
                <w:rStyle w:val="Refdecomentrio"/>
              </w:rPr>
              <w:commentReference w:id="14"/>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5437C4D9" w14:textId="77777777" w:rsidR="0033746E" w:rsidRPr="0033746E" w:rsidRDefault="0033746E" w:rsidP="0033746E">
            <w:pPr>
              <w:tabs>
                <w:tab w:val="left" w:pos="292"/>
              </w:tabs>
              <w:ind w:right="62" w:firstLine="0"/>
              <w:rPr>
                <w:sz w:val="22"/>
              </w:rPr>
            </w:pPr>
            <w:r w:rsidRPr="0033746E">
              <w:rPr>
                <w:sz w:val="22"/>
              </w:rPr>
              <w:t>≥</w:t>
            </w:r>
            <w:commentRangeStart w:id="15"/>
            <w:r w:rsidRPr="0033746E">
              <w:rPr>
                <w:sz w:val="22"/>
              </w:rPr>
              <w:t xml:space="preserve">1 patente </w:t>
            </w:r>
            <w:commentRangeEnd w:id="15"/>
            <w:r w:rsidR="00A06299">
              <w:rPr>
                <w:rStyle w:val="Refdecomentrio"/>
              </w:rPr>
              <w:commentReference w:id="15"/>
            </w:r>
            <w:r w:rsidRPr="0033746E">
              <w:rPr>
                <w:sz w:val="22"/>
              </w:rPr>
              <w:t>andador robótico + ≥1 software; ≥2 artigos científicos</w:t>
            </w:r>
          </w:p>
        </w:tc>
        <w:tc>
          <w:tcPr>
            <w:tcW w:w="0" w:type="auto"/>
            <w:tcBorders>
              <w:top w:val="single" w:sz="6" w:space="0" w:color="1E1E1E"/>
              <w:left w:val="single" w:sz="6" w:space="0" w:color="1E1E1E"/>
              <w:bottom w:val="single" w:sz="6" w:space="0" w:color="1E1E1E"/>
              <w:right w:val="single" w:sz="6" w:space="0" w:color="1E1E1E"/>
            </w:tcBorders>
            <w:tcMar>
              <w:top w:w="60" w:type="dxa"/>
              <w:left w:w="120" w:type="dxa"/>
              <w:bottom w:w="60" w:type="dxa"/>
              <w:right w:w="120" w:type="dxa"/>
            </w:tcMar>
            <w:hideMark/>
          </w:tcPr>
          <w:p w14:paraId="7A87A493" w14:textId="77777777" w:rsidR="0033746E" w:rsidRPr="0033746E" w:rsidRDefault="0033746E" w:rsidP="0033746E">
            <w:pPr>
              <w:tabs>
                <w:tab w:val="left" w:pos="292"/>
              </w:tabs>
              <w:ind w:right="62" w:firstLine="0"/>
              <w:rPr>
                <w:sz w:val="22"/>
              </w:rPr>
            </w:pPr>
            <w:r w:rsidRPr="0033746E">
              <w:rPr>
                <w:sz w:val="22"/>
              </w:rPr>
              <w:t>Mês 18</w:t>
            </w:r>
          </w:p>
        </w:tc>
      </w:tr>
    </w:tbl>
    <w:p w14:paraId="2D6F394B" w14:textId="737E949D" w:rsidR="0033746E" w:rsidRPr="0033746E" w:rsidRDefault="0033746E" w:rsidP="0033746E"/>
    <w:p w14:paraId="67094594" w14:textId="77777777" w:rsidR="005C5A99" w:rsidRDefault="005C5A99" w:rsidP="00971B59"/>
    <w:p w14:paraId="2DD5FEF2" w14:textId="28F8ACC8"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2.3. Hipóteses de P&amp;D (FES, IA e Neuroplasticidade)</w:t>
      </w:r>
    </w:p>
    <w:p w14:paraId="3E08E3EC" w14:textId="66819DCD" w:rsidR="00F43B6E" w:rsidRPr="00F43B6E" w:rsidRDefault="00F43B6E" w:rsidP="00971B59">
      <w:r w:rsidRPr="00F43B6E">
        <w:t xml:space="preserve">O fundamento científico do projeto reside na otimização da reabilitação neuromotora por meio de sistemas híbridos. A hipótese central é que a combinação do suporte mecânico de exoesqueletos em desenvolvimento com a Estimulação Elétrica </w:t>
      </w:r>
      <w:r w:rsidRPr="00F43B6E">
        <w:lastRenderedPageBreak/>
        <w:t xml:space="preserve">Funcional — que ativa músculos paralisados e estimula circuitos neurais — promoverá uma melhoria funcional superior à aplicação de dispositivos isolados </w:t>
      </w:r>
      <w:r>
        <w:fldChar w:fldCharType="begin"/>
      </w:r>
      <w:r>
        <w:instrText xml:space="preserve"> ADDIN ZOTERO_ITEM CSL_CITATION {"citationID":"x9ptVbA3","properties":{"formattedCitation":"(Ben Abdallah; Bouteraa; Alotaibi, 2025; Marquez-Chin; Popovic, 2020; Molazadeh et al., 2021; Trigili; Hirche, 2023)","plainCitation":"(Ben Abdallah; Bouteraa; Alotaibi, 2025; Marquez-Chin; Popovic, 2020; Molazadeh et al., 2021; Trigili; Hirche, 2023)","noteIndex":0},"citationItems":[{"id":390,"uris":["http://zotero.org/users/7085900/items/KKHS2VF4"],"itemData":{"id":390,"type":"article-journal","abstract":"This study presents an AI-enhanced hybrid rehabilitation system that integrates a dual-arm robotic platform with electromyography (EMG)-guided neuromuscular electrical stimulation (NMES) to support upper-limb motor recovery in stroke survivors. The system features a symmetrical robotic arm with real-time anatomical adaptation for bilateral therapy and incorporates a Support Vector Machine (SVM)-based model for continuous muscle fatigue detection using time-frequency features extracted from EMG signals. A ROS2-based architecture enables real-time signal processing, adaptive control, and remote supervision by clinicians. The system dynamically adjusts stimulation parameters based on fatigue classification results, allowing personalized and responsive therapy. Preliminary clinical validation with three post-stroke patients demonstrated a 44% increase in range of motion, 45% enhancement in active torque, and 36% reduction in passive torque. The SVM model achieved a 95% accuracy in fatigue detection, and initial patient results suggest the feasibility and potential benefits of this intelligent, closed-loop rehabilitation approach.","container-title":"Frontiers in Bioengineering and Biotechnology","DOI":"10.3389/fbioe.2025.1619247","ISSN":"2296-4185","journalAbbreviation":"Front. Bioeng. Biotechnol.","language":"English","note":"publisher: Frontiers","source":"Frontiers","title":"AI-driven hybrid rehabilitation: synergizing robotics and electrical stimulation for upper-limb recovery after stroke","title-short":"AI-driven hybrid rehabilitation","URL":"https://www.frontiersin.org/journals/bioengineering-and-biotechnology/articles/10.3389/fbioe.2025.1619247/full","volume":"13","author":[{"family":"Ben Abdallah","given":"Ismail"},{"family":"Bouteraa","given":"Yassine"},{"family":"Alotaibi","given":"Ahmed"}],"accessed":{"date-parts":[["2025",11,17]]},"issued":{"date-parts":[["2025",6,25]]}}},{"id":381,"uris":["http://zotero.org/users/7085900/items/HSREXT49"],"itemData":{"id":381,"type":"article-journal","abstract":"Functional electrical stimulation is a technique to produce functional movements after paralysis. Electrical discharges are applied to a person's muscles making them contract in a sequence that allows performing tasks such as grasping a key, holding a toothbrush, standing, and walking. The technology was developed in the sixties, during which initial clinical use started, emphasizing its potential as an assistive device. Since then, functional electrical stimulation has evolved into an important therapeutic intervention that clinicians can use to help individuals who have had a stroke or a spinal cord injury regain their ability to stand, walk, reach, and grasp. With an expected growth in the aging population, it is likely that this technology will undergo important changes to increase its efficacy as well as its widespread adoption. We present here a series of functional electrical stimulation systems to illustrate the fundamentals of the technology and its applications. Most of the concepts continue to be in use today by modern day devices. A brief description of the potential future of the technology is presented, including its integration with brain-computer interfaces and wearable (garment) technology.","container-title":"Biomedical Engineering Online","DOI":"10.1186/s12938-020-00773-4","ISSN":"1475-925X","issue":"1","journalAbbreviation":"Biomed Eng Online","language":"eng","note":"PMID: 32448143\nPMCID: PMC7245767","page":"34","source":"PubMed","title":"Functional electrical stimulation therapy for restoration of motor function after spinal cord injury and stroke: a review","title-short":"Functional electrical stimulation therapy for restoration of motor function after spinal cord injury and stroke","volume":"19","author":[{"family":"Marquez-Chin","given":"Cesar"},{"family":"Popovic","given":"Milos R."}],"issued":{"date-parts":[["2020",5,24]]}}},{"id":383,"uris":["http://zotero.org/users/7085900/items/5BHE6XD7"],"itemData":{"id":383,"type":"article-journal","abstract":"A hybrid exoskeleton comprising a powered exoskeleton and functional electrical stimulation (FES) is a promising technology for restoration of standing and walking functions after a neurological injury. Its shared control remains challenging due to the need to optimally distribute joint torques among FES and the powered exoskeleton while compensating for the FES-induced muscle fatigue and ensuring performance despite highly nonlinear and uncertain skeletal muscle behavior. This study develops a bi-level hierarchical control design for shared control of a powered exoskeleton and FES to overcome these challenges. A higher-level neural network–based iterative learning controller (NNILC) is derived to generate torques needed to drive the hybrid system. Then, a low-level model predictive control (MPC)-based allocation strategy optimally distributes the torque contributions between FES and the exoskeleton’s knee motors based on the muscle fatigue and recovery characteristics of a participant’s quadriceps muscles. A Lyapunov-like stability analysis proves global asymptotic tracking of state-dependent desired joint trajectories. The experimental results on four non-disabled participants validate the effectiveness of the proposed NNILC-MPC framework. The root mean square error (RMSE) of the knee joint and the hip joint was reduced by 71.96 and 74.57%, respectively, in the fourth iteration compared to the RMSE in the 1st sit-to-stand iteration.","container-title":"Frontiers in Robotics and AI","DOI":"10.3389/frobt.2021.711388","ISSN":"2296-9144","journalAbbreviation":"Front. Robot. AI","language":"English","note":"publisher: Frontiers","source":"Frontiers","title":"Shared Control of a Powered Exoskeleton and Functional Electrical Stimulation Using Iterative Learning","URL":"https://www.frontiersin.org/journals/robotics-and-ai/articles/10.3389/frobt.2021.711388/full","volume":"8","author":[{"family":"Molazadeh","given":"Vahidreza"},{"family":"Zhang","given":"Qiang"},{"family":"Bao","given":"Xuefeng"},{"family":"Dicianno","given":"Brad E."},{"family":"Sharma","given":"Nitin"}],"accessed":{"date-parts":[["2025",11,17]]},"issued":{"date-parts":[["2021",11,3]]}}},{"id":376,"uris":["http://zotero.org/users/7085900/items/KWJAHPSY"],"itemData":{"id":376,"type":"article-journal","abstract":"Care: Assessment, Treatment and Home Assistance 12 Global population aging is posing long-term challenges to societal welfare and sustainability. The 13 prevalence of age-associated chronic diseases is causing a growing demand for physical and cognitive 14 rehabilitation. Healthcare providers are faced with the challenge of guaranteeing a continuum of care 15 after hospital discharge, and the management and delivery of outpatient and home rehabilitation 16 become critical (Jenkins et al. 2023). 17Wearable robots can support people affected by neurological conditions in recovering their motor 18 functions, by aiding therapists in providing","container-title":"Frontiers in Neurorobotics","DOI":"10.3389/fnbot.2023.1305786","ISSN":"1662-5218","journalAbbreviation":"Front. Neurorobot.","language":"English","note":"publisher: Frontiers","source":"Frontiers","title":"Editorial: Wearable robotics in the rehabilitation continuum of care: assessment, treatment and home assistance","title-short":"Editorial","URL":"https://www.frontiersin.org/journals/neurorobotics/articles/10.3389/fnbot.2023.1305786/full","volume":"17","author":[{"family":"Trigili","given":"Emilio"},{"family":"Hirche","given":"Sandra"}],"accessed":{"date-parts":[["2025",11,17]]},"issued":{"date-parts":[["2023",10,20]]}}}],"schema":"https://github.com/citation-style-language/schema/raw/master/csl-citation.json"} </w:instrText>
      </w:r>
      <w:r>
        <w:fldChar w:fldCharType="separate"/>
      </w:r>
      <w:r w:rsidRPr="00F43B6E">
        <w:t>(Ben Abdallah; Bouteraa; Alotaibi, 2025; Marquez-Chin; Popovic, 2020; Molazadeh et al., 2021; Trigili; Hirche, 2023)</w:t>
      </w:r>
      <w:r>
        <w:fldChar w:fldCharType="end"/>
      </w:r>
      <w:r w:rsidRPr="00F43B6E">
        <w:t>. A utilização de FES também promove a saúde óssea, a elasticidade dos membros e benefícios cardiovasculares e metabólicos, sendo sua integração com exoesqueletos propensa a manter ou aumentar os benefícios terapêuticos</w:t>
      </w:r>
      <w:r w:rsidR="00CA040D">
        <w:t xml:space="preserve"> </w:t>
      </w:r>
      <w:r w:rsidR="00CA040D">
        <w:fldChar w:fldCharType="begin"/>
      </w:r>
      <w:r w:rsidR="00CA040D">
        <w:instrText xml:space="preserve"> ADDIN ZOTERO_ITEM CSL_CITATION {"citationID":"RGHV87LR","properties":{"formattedCitation":"(Molazadeh et al., 2021)","plainCitation":"(Molazadeh et al., 2021)","noteIndex":0},"citationItems":[{"id":383,"uris":["http://zotero.org/users/7085900/items/5BHE6XD7"],"itemData":{"id":383,"type":"article-journal","abstract":"A hybrid exoskeleton comprising a powered exoskeleton and functional electrical stimulation (FES) is a promising technology for restoration of standing and walking functions after a neurological injury. Its shared control remains challenging due to the need to optimally distribute joint torques among FES and the powered exoskeleton while compensating for the FES-induced muscle fatigue and ensuring performance despite highly nonlinear and uncertain skeletal muscle behavior. This study develops a bi-level hierarchical control design for shared control of a powered exoskeleton and FES to overcome these challenges. A higher-level neural network–based iterative learning controller (NNILC) is derived to generate torques needed to drive the hybrid system. Then, a low-level model predictive control (MPC)-based allocation strategy optimally distributes the torque contributions between FES and the exoskeleton’s knee motors based on the muscle fatigue and recovery characteristics of a participant’s quadriceps muscles. A Lyapunov-like stability analysis proves global asymptotic tracking of state-dependent desired joint trajectories. The experimental results on four non-disabled participants validate the effectiveness of the proposed NNILC-MPC framework. The root mean square error (RMSE) of the knee joint and the hip joint was reduced by 71.96 and 74.57%, respectively, in the fourth iteration compared to the RMSE in the 1st sit-to-stand iteration.","container-title":"Frontiers in Robotics and AI","DOI":"10.3389/frobt.2021.711388","ISSN":"2296-9144","journalAbbreviation":"Front. Robot. AI","language":"English","note":"publisher: Frontiers","source":"Frontiers","title":"Shared Control of a Powered Exoskeleton and Functional Electrical Stimulation Using Iterative Learning","URL":"https://www.frontiersin.org/journals/robotics-and-ai/articles/10.3389/frobt.2021.711388/full","volume":"8","author":[{"family":"Molazadeh","given":"Vahidreza"},{"family":"Zhang","given":"Qiang"},{"family":"Bao","given":"Xuefeng"},{"family":"Dicianno","given":"Brad E."},{"family":"Sharma","given":"Nitin"}],"accessed":{"date-parts":[["2025",11,17]]},"issued":{"date-parts":[["2021",11,3]]}}}],"schema":"https://github.com/citation-style-language/schema/raw/master/csl-citation.json"} </w:instrText>
      </w:r>
      <w:r w:rsidR="00CA040D">
        <w:fldChar w:fldCharType="separate"/>
      </w:r>
      <w:r w:rsidR="00CA040D" w:rsidRPr="00CA040D">
        <w:t>(Molazadeh et al., 2021)</w:t>
      </w:r>
      <w:r w:rsidR="00CA040D">
        <w:fldChar w:fldCharType="end"/>
      </w:r>
      <w:r w:rsidRPr="00F43B6E">
        <w:t>.</w:t>
      </w:r>
    </w:p>
    <w:p w14:paraId="761CB949" w14:textId="795F5BF6" w:rsidR="00F43B6E" w:rsidRDefault="00F43B6E" w:rsidP="00971B59">
      <w:r w:rsidRPr="00F43B6E">
        <w:t xml:space="preserve">O uso de sistemas de controle inteligente baseados em Inteligência Artificial e biofeedback permite que o dispositivo se adapte em tempo real ao padrão de marcha do usuário e ao seu potencial de neuroplasticidade </w:t>
      </w:r>
      <w:r w:rsidR="00CA040D">
        <w:fldChar w:fldCharType="begin"/>
      </w:r>
      <w:r w:rsidR="00CA040D">
        <w:instrText xml:space="preserve"> ADDIN ZOTERO_ITEM CSL_CITATION {"citationID":"vPSDvGfg","properties":{"formattedCitation":"(Coser et al., 2024; Koelewijn et al., 2021)","plainCitation":"(Coser et al., 2024; Koelewijn et al., 2021)","noteIndex":0},"citationItems":[{"id":386,"uris":["http://zotero.org/users/7085900/items/9C2BC5TD"],"itemData":{"id":386,"type":"article-journal","abstract":"Over the past few years, there has been a noticeable surge in efforts to design novel tools and approaches that incorporate Artificial Intelligence (AI) into rehabilitation of persons with lower-limb impairments, using robotic exoskeletons. The potential benefits include the ability to implement personalized rehabilitation therapies by leveraging AI for robot control and data analysis, facilitating personalized feedback and guidance. Despite this, there is a current lack of literature review specifically focusing on AI applications in lower-limb rehabilitative robotics.To address this gap, our work aims at performing a review of 37 peer-reviewed papers. This review categorizes selected papers based on robotic application scenarios or AI methodologies.Additionally, it uniquely contributes by providing a detailed summary of input features, AI model performance, enrolled populations, exoskeletal systems used in the validation process, and specific tasks for each paper. The innovative aspect lies in offering a clear understanding of the suitability of different algorithms for specific tasks, intending to guide future developments and support informed decision-making in the realm of lower-limb exoskeleton and AI applications.","container-title":"Frontiers in Robotics and AI","DOI":"10.3389/frobt.2024.1341580","ISSN":"2296-9144","journalAbbreviation":"Front. Robot. AI","language":"English","note":"publisher: Frontiers","source":"Frontiers","title":"AI-based methodologies for exoskeleton-assisted rehabilitation of the lower limb: a review","title-short":"AI-based methodologies for exoskeleton-assisted rehabilitation of the lower limb","URL":"https://www.frontiersin.org/journals/robotics-and-ai/articles/10.3389/frobt.2024.1341580/full","volume":"11","author":[{"family":"Coser","given":"Omar"},{"family":"Tamantini","given":"Christian"},{"family":"Soda","given":"Paolo"},{"family":"Zollo","given":"Loredana"}],"accessed":{"date-parts":[["2025",11,17]]},"issued":{"date-parts":[["2024",2,9]]}}},{"id":388,"uris":["http://zotero.org/users/7085900/items/CZI84Y8H"],"itemData":{"id":388,"type":"article-journal","abstract":"Personalization of gait neuroprosthetics is paramount to ensure their efficacy for users, who experience severe limitations in mobility without an assistive device. Our goal is to develop assistive devices that collaborate with and are tailored to their users, while allowing them to use as much of their existing capabilities as possible. Currently, personalization of devices is challenging, and technological advances are required to achieve this goal. Therefore, this paper presents an overview of challenges and research directions regarding an interface with the peripheral nervous system, an interface with the central nervous system, and the requirements of interface computing architectures. The interface should be modular and adaptable, such that it can provide assistance where it is needed. Novel data processing technology should be developed to allow for real-time processing while accounting for signal variations in the human. Personalized biomechanical models and simulation techniques should be developed to predict assisted walking motions and interactions between the user and the device. Furthermore, the advantages of interfacing with both the brain and the spinal cord or the periphery should be further explored. Technological advances of interface computing architecture should focus on learning on the chip to achieve further personalization. Furthermore, energy consumption should be low to allow for longer use of the neuroprosthesis. In-memory processing combined with resistive random access memory is a promising technology for both. This paper discusses the aforementioned aspects to highlight </w:instrText>
      </w:r>
      <w:r w:rsidR="00CA040D" w:rsidRPr="00CA040D">
        <w:rPr>
          <w:lang w:val="it-IT"/>
        </w:rPr>
        <w:instrText>new directions for future research in</w:instrText>
      </w:r>
      <w:r w:rsidR="00CA040D" w:rsidRPr="00CA040D">
        <w:instrText xml:space="preserve"> gait neuroprosthetics.","container-title":"Frontiers in Neurorobotics","DOI":"10.3389/fnbot.2021.750519","ISSN":"1662-5218","journalAbbreviation":"Front. Neurorobot.","language":"English","note":"publisher: Frontiers","source":"Frontiers","title":"Adaptation Strategies for Personalized Gait Neuroprosthetics","URL":"https://www.frontiersin.org/journals/neurorobotics/articles/10.3389/fnbot.2021.750519/full","volume":"15","author":[{"family":"Koelewijn","given":"Anne D."},{"family":"Audu","given":"Musa"},{"family":"Ama","given":"Antonio J.","non-dropping-particle":"del-"},{"family":"Colucci","given":"Annalisa"},{"family":"Font-Llagunes","given":"Josep M."},{"family":"Gogeascoechea","given":"Antonio"},{"family":"Hnat","given":"Sandra K."},{"family":"Makowski","given":"Nathan"},{"family":"Moreno","given":"Juan C."},{"family":"Nandor","given":"Mark"},{"family":"Quinn","given":"Roger"},{"family":"Reichenbach","given":"Marc"},{"family":"Reyes","given":"Ryan-David"},{"family":"Sartori","given":"Massimo"},{"family":"Soekadar","given":"Surjo"},{"family":"Triolo","given":"Ronald J."},{"family":"Vermehren","given":"Mareike"},{"family":"Wenger","given":"Christian"},{"family":"Yavuz","given":"Utku S."},{"family":"Fey","given":"Dietmar"},{"family":"Beckerle","given":"Philipp"}],"accessed":{"date-parts":[["2025",11,17]]},"issued":{"date-parts":[["2021",12,16]]}}}],"schema":"https://github.com/citation-style-language/schema/raw/master/csl-citation.json"} </w:instrText>
      </w:r>
      <w:r w:rsidR="00CA040D">
        <w:fldChar w:fldCharType="separate"/>
      </w:r>
      <w:r w:rsidR="00CA040D" w:rsidRPr="00CA040D">
        <w:t>(Coser et al., 2024; Koelewijn et al., 2021)</w:t>
      </w:r>
      <w:r w:rsidR="00CA040D">
        <w:fldChar w:fldCharType="end"/>
      </w:r>
      <w:r w:rsidRPr="00F43B6E">
        <w:t>. Essa integração visa maximizar a reorganização neuromuscular, crucial para pacientes pós-AVC e lesão medular</w:t>
      </w:r>
      <w:r w:rsidR="00CA040D">
        <w:t xml:space="preserve"> </w:t>
      </w:r>
      <w:r w:rsidR="00CA040D">
        <w:fldChar w:fldCharType="begin"/>
      </w:r>
      <w:r w:rsidR="00CA040D">
        <w:instrText xml:space="preserve"> ADDIN ZOTERO_ITEM CSL_CITATION {"citationID":"4jAMIn1N","properties":{"formattedCitation":"(Ivanenko et al., 2021; Molazadeh et al., 2021; Trigili; Hirche, 2023)","plainCitation":"(Ivanenko et al., 2021; Molazadeh et al., 2021; Trigili; Hirche, 2023)","noteIndex":0},"citationItems":[{"id":378,"uris":["http://zotero.org/users/7085900/items/3VGH4TNL"],"itemData":{"id":378,"type":"article-journal","abstract":"During the last decade, we have seen a rapid development of neural prostheses, the systems that connect the brain to external assistive and rehabilitation devices. While this work was dominated by the research on neural prostheses that enable sensorimotor functions of the arm and hand, there has also been a growing interest in neural prostheses that restore locomotion, the ability to move in space. Brain-controlled wheelchairs and exoskeletons represent examples of such neural prostheses.The collection of articles in this Research Topic present and discuss available evidence, conceptual frameworks, neuroprosthetic designs and practical questions concerning application of neural prostheses to gait assistance and rehabilitation. The Research Topic covers a range of issues such as control schemes, robotic aspects, effectiveness, characteristics of motor performance, neural underpinnings, ethics, significance for neurological disorders, motor learning, and recovery of locomotor function. The contributions are summarized below in 7 thematic categories: (i) reviews and perspectives, (ii) animal studies, (iii) balance control, (iv) prostheses for locomotion, (v) myoelectric control, (vi) electroencephalography (EEG)-based systems for lower limb prosthesis control, and (vii) combined effects of spinal cord neuromodulation and exoskeleton gait training in paralyzed individuals.Two review articles included in the Research Topic assess the current state of assistive devices for locomotion and their perspectives for development. The review by Tariq et al. discusses a number of key features of the EEG-based activity mode recognition and the potentials of EEGbased brain computer interfaces for enabling locomotion and improving its rehabilitation. The authors consider incorporation of neural technologies in various devices for locomotion, such as wearable lower-limb exoskeletons, orthoses, prostheses, wheelchairs, and assistive-robot devices.The performance of these devices could be improved by BCIs that recognize user intent and provide a communication channel. The EEG communication signals employed by these BCIs are sensorimotor rhythms, event-related potentials and visual evoked potentials. The authors develop a framework for such neural technologies and suggest using this framework for the development of the next generation of intent-based multifunctional controllers for individuals suffering from neuromotor disorders, trauma to nervous system, or limb amputation.In an opinion article, Bissolotti et al. discuss the limiting factors and evaluate some ethical questions regarding the domestic use of robotic exoskeletons for gait assistance in people affected by spinal cord injury (SCI). While the literature supports the effectiveness of different types of exoskeletons used in a clinical setting to treat such conditions as spasticity, balance impairment and abnormal blood pressure, multiple issues arise when such gait training systems are adapted for the home environments. These issues include high cost of the device and related inequality in the access to health care services, level of competence reached after training to use the device, risk of cardiovascular and metabolic diseases, high risk of osteoporosis of the paretic limbs, skin lesions, deep venous thrombosis and pelvic floor impairment. The article discusses the countermeasures to counteract the negative effects that could increase therapeutic efficacy and decrease inequality in the access to health care services and devices. Three articles address the issue of improving balance control. Buettner et al. describe a virtual balancing apparatus that can modify gravity (e.g., for patients who are unable to balance their full body weight), damping, inertia. The apparatus can be also used to examine the effects of support surface perturbations. It may be well suited to simulate conditions which could otherwise only be realized in space experiments and to examine the potential benefit for patients of virtual balance training. Sozzi et al. report the effects and the time-course of stabilization produced by a haptic cue provided by a walking cane. They argue that this type of haptic information has many of the features of the direct fingertip contact. They also suggest that the processing time of haptic input from a walking aid should be taken into consideration when designing prostheses for locomotion. Furthermore, Cozzi et al. assess balance improvement in subjects with low vision by adding the haptic input from a cane or fingertip. The authors discuss the ways visual and haptic information could be integrated in in the devices for balance training.Three articles analyze available evidence for using robotic devices for the benefit of patients with gait impairments. Malcolm et al. use a biomimetic approach to design prostheses with biarticular actuation components. In their study, the effect of a bi-articular and spring configuration were tested that mimicked the m. gastrocnemius action; this design was compared to the monoarticular configuration and configuration without a spring. The authors discuss the specific effects of different exoskeleton configurations on metabolic cost and muscle activation that could be useful for providing customized assistance for specific gait impairments. Jayaraman et al. describe the impact of using powered knee-ankle prostheses in two transfemoral amputees. The participants gained the ability to walk with gait kinematics similar to normal gait patterns observed in a healthy limb. These results indicate that powered prosthetic components have a considerable potential to provide safe and efficient gait for individuals with above-the-knee amputation. Finally, Van Dijsseldonk et al. report a framework for measuring the effects of training with the Rewalk exoskeleton on the ability to perform basic and advanced skills in people with complete spinal cord injury.Myoelectric control of neuroprostheses for walking is a prominent theme in this research topic. This is a biologically inspired approach, where electromyography (EMG) feedback from lower-limb muscles assists walking in an exoskeleton or contributes to hybrid rehabilitation systems that combine functional electrical stimulation (FES) and a robotic exoskeleton. they use EEG and fMRI recordings. The presented method is also applicable to real-time BCIs and has the potential to identify neural patterns to control exoskeletons, prostheses and functional electrical stimulators. Wei et al. investigate the feasibility of gait phase recognition based on EEG combined with EMG using the corticomuscular interaction analysis and the time-frequency cross mutual information method. They report good recognition for three different walking speeds and discuss a theoretical basis for gait recognition based on EEG and EMG recordings during patient rehabilitation with lower limb exoskeletons.Finally, a promising approach is based on neuromodulation of the spinal circuitry during walking in the exoskeleton. This method is particularly beneficial for gait rehabilitation after SCI. This approach makes use of the activation of central pattern generation circuits that largely depend on the presence of a sustained excitatory drive (as it can be elicited by non-invasive transcutaneous electrical spinal cord stimulation either without or with specific pharmacological neuromodulation) combined with the over-ground step training in an exoskeleton. In particular, Gad et al. in a case study report that spinal cord stimulation combined with pharmacological treatment enhanced the level of effort and improved the coordination patterns of the lower limb muscles, resulting in a continuous stepping motion in the exoskeleton along with the improvements in autonomic functions including cardiovascular and thermoregulation. In a large cohort of SCI patients, Shapkova et al.show that percutaneous electrical stimulation of the lumbar enlargement and exoskeleton-induced walking work together well to assist walking in SCI patients. Particularly, anti-spastic stimulation at high frequency enabled individuals with severe spasticity to be able to use the exoskeleton for walking. Overall, this study showed that the 2-week intensive synergistic effect of exoskeletonassisted walking and the simultaneous spinal cord stimulation improve gait and neurological signs in chronic SCI, including complete paralysis.","container-title":"Frontiers in Neuroscience","DOI":"10.3389/fnins.2021.788021","ISSN":"1662-453X","journalAbbreviation":"Front. Neurosci.","language":"English","note":"publisher: Frontiers","source":"Frontiers","title":"Editorial: Neural Prostheses for Locomotion","title-short":"Editorial","URL":"https://www.frontiersin.org/journals/neuroscience/articles/10.3389/fnins.2021.788021/full","volume":"15","author":[{"family":"Ivanenko","given":"Yury"},{"family":"Ferris","given":"Daniel P."},{"family":"Lee","given":"Kyuhwa"},{"family":"Sakurai","given":"Yoshio"},{"family":"Beloozerova","given":"Irina N."},{"family":"Lebedev","given":"Mikhail"}],"accessed":{"date-parts":[["2025",11,17]]},"issued":{"date-parts":[["2021",11,4]]}}},{"id":383,"uris":["http://zotero.org/users/7085900/items/5BHE6XD7"],"itemData":{"id":383,"type":"article-journal","abstract":"A hybrid exoskeleton comprising a powered exoskeleton and functional electrical stimulation (FES) is a promising technology for restoration of standing and walking functions after a neurological injury. Its shared control remains challenging due to the need to optimally distribute joint torques among FES and the powered exoskeleton while compensating for the FES-induced muscle fatigue and ensuring performance despite highly nonlinear and uncertain skeletal muscle behavior. This study develops a bi-level hierarchical control design for shared control of a powered exoskeleton and FES to overcome these challenges. A higher-level neural network–based iterative learning controller (NNILC) is derived to generate torques needed to drive the hybrid system. Then, a low-level model predictive control (MPC)-based allocation strategy optimally distributes the torque contributions between FES and the exoskeleton’s knee motors based on the muscle fatigue and recovery characteristics of a participant’s quadriceps muscles. A Lyapunov-like stability analysis proves global asymptotic tracking of state-dependent desired joint trajectories. The experimental results on four non-disabled participants validate the effectiveness of the proposed NNILC-MPC framework. The root mean square error (RMSE) of the knee joint and the hip joint was reduced by 71.96 and 74.57%, respectively, in the fourth iteration compared to the RMSE in the 1st sit-to-stand iteration.","container-title":"Frontiers in Robotics and AI","DOI":"10.3389/frobt.2021.711388","ISSN":"2296-9144","journalAbbreviation":"Front. Robot. AI","language":"English","note":"publisher: Frontiers","source":"Frontiers","title":"Shared Control of a Powered Exoskeleton and Functional Electrical Stimulation Using Iterative Learning","URL":"https://www.frontiersin.org/journals/robotics-and-ai/articles/10.3389/frobt.2021.711388/full","volume":"8","author":[{"family":"Molazadeh","given":"Vahidreza"},{"family":"Zhang","given":"Qiang"},{"family":"Bao","given":"Xuefeng"},{"family":"Dicianno","given":"Brad E."},{"family":"Sharma","given":"Nitin"}],"accessed":{"date-parts":[["2025",11,17]]},"issued":{"date-parts":[["2021",11,3]]}}},{"id":376,"uris":</w:instrText>
      </w:r>
      <w:r w:rsidR="00CA040D" w:rsidRPr="00CA040D">
        <w:rPr>
          <w:lang w:val="it-IT"/>
        </w:rPr>
        <w:instrText>["http://zotero.org/users/7085900/items/</w:instrText>
      </w:r>
      <w:r w:rsidR="00CA040D" w:rsidRPr="00CA040D">
        <w:instrText xml:space="preserve">KWJAHPSY"],"itemData":{"id":376,"type":"article-journal","abstract":"Care: Assessment, Treatment and Home Assistance 12 Global population aging is posing long-term challenges to societal welfare and sustainability. The 13 prevalence of age-associated chronic diseases is causing a growing demand for physical and cognitive 14 rehabilitation. Healthcare providers are faced with the challenge of guaranteeing a continuum of care 15 after hospital discharge, and the management and delivery of outpatient and home rehabilitation 16 become critical (Jenkins et al. 2023). 17Wearable robots can support people affected by neurological conditions in recovering their motor 18 functions, by aiding therapists in providing","container-title":"Frontiers in Neurorobotics","DOI":"10.3389/fnbot.2023.1305786","ISSN":"1662-5218","journalAbbreviation":"Front. Neurorobot.","language":"English","note":"publisher: Frontiers","source":"Frontiers","title":"Editorial: Wearable robotics in the rehabilitation continuum of care: assessment, treatment and home assistance","title-short":"Editorial","URL":"https://www.frontiersin.org/journals/neurorobotics/articles/10.3389/fnbot.2023.1305786/full","volume":"17","author":[{"family":"Trigili","given":"Emilio"},{"family":"Hirche","given":"Sandra"}],"accessed":{"date-parts":[["2025",11,17]]},"issued":{"date-parts":[["2023",10,20]]}}}],"schema":"https://github.com/citation-style-language/schema/raw/master/csl-citation.json"} </w:instrText>
      </w:r>
      <w:r w:rsidR="00CA040D">
        <w:fldChar w:fldCharType="separate"/>
      </w:r>
      <w:r w:rsidR="00CA040D" w:rsidRPr="00CA040D">
        <w:t>(Ivanenko et al., 2021; Molazadeh et al., 2021; Trigili; Hirche, 2023)</w:t>
      </w:r>
      <w:r w:rsidR="00CA040D">
        <w:fldChar w:fldCharType="end"/>
      </w:r>
      <w:r w:rsidRPr="00F43B6E">
        <w:t>. A experiência prévia do LARA/UnB no desenvolvimento de exoesqueleto ativo para o quadril integrado com FES para o joelho suporta a viabilidade desta abordagem híbrida. No entanto, a concepção de controladores que considerem a redundância de atuadores em neuropróteses híbridas é um desafio de pesquisa em aberto</w:t>
      </w:r>
      <w:r w:rsidR="00F34DE2">
        <w:t xml:space="preserve"> </w:t>
      </w:r>
      <w:r w:rsidR="00F34DE2">
        <w:fldChar w:fldCharType="begin"/>
      </w:r>
      <w:r w:rsidR="00F34DE2">
        <w:instrText xml:space="preserve"> ADDIN ZOTERO_ITEM CSL_CITATION {"citationID":"LEIuWreD","properties":{"formattedCitation":"(Alibeji; Kirsch; Sharma, 2015; Molazadeh et al., 2021)","plainCitation":"(Alibeji; Kirsch; Sharma, 2015; Molazadeh et al., 2021)","noteIndex":0},"citationItems":[{"id":471,"uris":["http://zotero.org/users/7085900/items/EES6IBXK"],"itemData":{"id":471,"type":"article-journal","container-title":"Frontiers in Bioengineering and Biotechnology","DOI":"10.3389/fbioe.2015.00203","ISSN":"2296-4185","journalAbbreviation":"Front. Bioeng. Biotechnol.","source":"DOI.org (Crossref)","title":"A Muscle Synergy-Inspired Adaptive Control Scheme for a Hybrid Walking Neuroprosthesis","URL":"http://journal.frontiersin.org/Article/10.3389/fbioe.2015.00203/abstract","volume":"3","author":[{"family":"Alibeji","given":"Naji A."},{"family":"Kirsch","given":"Nicholas Andrew"},{"family":"Sharma","given":"Nitin"}],"accessed":{"date-parts":[["2025",11,17]]},"issued":{"date-parts":[["2015",12,21]]}}},{"id":383,"uris":["http://zotero.org/users/7085900/items/5BHE6XD7"],"itemData":{"id":383,"type":"article-journal","abstract":"A hybrid exoskeleton comprising a powered exoskeleton and functional electrical stimulation (FES) is a promising technology for restoration of standing and walking functions after a neurological injury. Its shared control remains challenging due to the need to optimally distribute joint torques among FES and the powered exoskeleton while compensating for the FES-induced muscle fatigue and ensuring performance despite highly nonlinear and uncertain skeletal muscle behavior. This study develops a bi-level hierarchical control design for shared control of a powered exoskeleton and FES to overcome these challenges. A higher-level neural network–based iterative learning controller (NNILC) is derived to generate torques needed to drive the hybrid system. Then, a low-level mod</w:instrText>
      </w:r>
      <w:r w:rsidR="00F34DE2" w:rsidRPr="00A03B88">
        <w:instrText xml:space="preserve">el predictive control (MPC)-based allocation strategy optimally distributes the torque contributions between FES and the exoskeleton’s knee motors based on the muscle fatigue and recovery characteristics of a participant’s quadriceps muscles. A Lyapunov-like stability analysis proves global asymptotic tracking of state-dependent desired joint trajectories. The experimental results on four non-disabled participants validate the effectiveness of the proposed NNILC-MPC framework. The root mean square error (RMSE) of the knee joint and the hip joint was reduced by 71.96 and 74.57%, respectively, in the fourth iteration compared to the RMSE in the 1st sit-to-stand iteration.","container-title":"Frontiers in Robotics and AI","DOI":"10.3389/frobt.2021.711388","ISSN":"2296-9144","journalAbbreviation":"Front. Robot. AI","language":"English","note":"publisher: Frontiers","source":"Frontiers","title":"Shared Control of a Powered Exoskeleton and Functional Electrical Stimulation Using Iterative Learning","URL":"https://www.frontiersin.org/journals/robotics-and-ai/articles/10.3389/frobt.2021.711388/full","volume":"8","author":[{"family":"Molazadeh","given":"Vahidreza"},{"family":"Zhang","given":"Qiang"},{"family":"Bao","given":"Xuefeng"},{"family":"Dicianno","given":"Brad E."},{"family":"Sharma","given":"Nitin"}],"accessed":{"date-parts":[["2025",11,17]]},"issued":{"date-parts":[["2021",11,3]]}}}],"schema":"https://github.com/citation-style-language/schema/raw/master/csl-citation.json"} </w:instrText>
      </w:r>
      <w:r w:rsidR="00F34DE2">
        <w:fldChar w:fldCharType="separate"/>
      </w:r>
      <w:r w:rsidR="00F34DE2" w:rsidRPr="00A03B88">
        <w:t>(Alibeji; Kirsch; Sharma, 2015; Molazadeh et al., 2021)</w:t>
      </w:r>
      <w:r w:rsidR="00F34DE2">
        <w:fldChar w:fldCharType="end"/>
      </w:r>
      <w:r w:rsidRPr="00A03B88">
        <w:t>.</w:t>
      </w:r>
    </w:p>
    <w:p w14:paraId="0B10267B" w14:textId="77777777" w:rsidR="00971B59" w:rsidRPr="00A03B88" w:rsidRDefault="00971B59" w:rsidP="00971B59"/>
    <w:p w14:paraId="2DD5FEF6"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3. Relevância da Proposta para o Desenvolvimento Científico, Tecnológico e de Inovação do DF (Item 7.9)</w:t>
      </w:r>
    </w:p>
    <w:p w14:paraId="0518BF3A" w14:textId="0A346699" w:rsidR="006142CE" w:rsidRDefault="00993D56" w:rsidP="00993D56">
      <w:pPr>
        <w:ind w:firstLine="0"/>
        <w:jc w:val="left"/>
        <w:rPr>
          <w:rStyle w:val="nfase"/>
        </w:rPr>
      </w:pPr>
      <w:r w:rsidRPr="00B94087">
        <w:rPr>
          <w:rStyle w:val="nfase"/>
        </w:rPr>
        <w:t>[7.9.  Relevância da proposta para o desenvolvimento científico, tecnológico e de inovação do Distrito Federal;]</w:t>
      </w:r>
    </w:p>
    <w:p w14:paraId="12955B3B" w14:textId="77777777" w:rsidR="00993D56" w:rsidRPr="00993D56" w:rsidRDefault="00993D56" w:rsidP="00993D56">
      <w:pPr>
        <w:ind w:firstLine="0"/>
        <w:jc w:val="left"/>
        <w:rPr>
          <w:rStyle w:val="nfase"/>
        </w:rPr>
      </w:pPr>
    </w:p>
    <w:p w14:paraId="2DD5FEF9" w14:textId="7777777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3.1. Estado da Arte e Necessidade de Autonomia Tecnológica</w:t>
      </w:r>
    </w:p>
    <w:p w14:paraId="1D4740EF" w14:textId="6868B84D" w:rsidR="005A7776" w:rsidRPr="005A7776" w:rsidRDefault="005A7776" w:rsidP="00971B59">
      <w:r w:rsidRPr="005A7776">
        <w:t>A relevância da proposta para o DF é determinada pela capacidade de transformar a pesquisa acadêmica em inovação aplicada, superando a dependência de soluções importadas. Atualmente, os exoesqueletos avançados representam o estado da arte, mas são restritos por custo e adaptação</w:t>
      </w:r>
      <w:r>
        <w:t xml:space="preserve"> </w:t>
      </w:r>
      <w:r>
        <w:fldChar w:fldCharType="begin"/>
      </w:r>
      <w:r>
        <w:instrText xml:space="preserve"> ADDIN ZOTERO_ITEM CSL_CITATION {"citationID":"PJDVo7BS","properties":{"formattedCitation":"(Johnson; Mendonca, 2023)","plainCitation":"(Johnson; Mendonca, 2023)","noteIndex":0},"citationItems":[{"id":465,"uris":["http://zotero.org/users/7085900/items/3HKPI2YE"],"itemData":{"id":465,"type":"book","event-place":"S.l.","ISBN":"978-0-323-91931-9","language":"eng","number-of-pages":"1","publisher":"Academic Press","publisher-place":"S.l.","source":"K10plus ISBN","title":"Rehabilitation robots for neurorehabilitation in high, low, and middle income countries: current practice, barriers, and future directions","title-short":"Rehabilitation robots for neurorehabilitation in high, low, and middle income countries","editor":[{"family":"Johnson","given":"Michelle Jillian"},{"family":"Mendonca","given":"Rochelle J."}],"issued":{"date-parts":[["2023"]]}}}],"schema":"https://github.com/citation-style-language/schema/raw/master/csl-citation.json"} </w:instrText>
      </w:r>
      <w:r>
        <w:fldChar w:fldCharType="separate"/>
      </w:r>
      <w:r w:rsidRPr="005A7776">
        <w:t>(Johnson; Mendonca, 2023)</w:t>
      </w:r>
      <w:r>
        <w:fldChar w:fldCharType="end"/>
      </w:r>
      <w:r w:rsidRPr="005A7776">
        <w:t xml:space="preserve">. O Brasil, no entanto, está na vanguarda do desenvolvimento de dispositivos acessíveis que têm o potencial de reduzir custos e ampliar o acesso à reabilitação de alta complexidade, um esforço que coloca o país como referência internacional na área. Academicamente, a </w:t>
      </w:r>
      <w:r w:rsidRPr="005A7776">
        <w:lastRenderedPageBreak/>
        <w:t>literatura corrobora os benefícios substanciais do uso regular de exoesqueletos, incluindo a redução da atrofia muscular, a melhoria da circulação sanguínea, a prevenção de úlceras de pressão e a melhora da densidade óssea, além de impactos psicológicos significativos para os pacientes</w:t>
      </w:r>
      <w:r>
        <w:t xml:space="preserve"> </w:t>
      </w:r>
      <w:r>
        <w:fldChar w:fldCharType="begin"/>
      </w:r>
      <w:r>
        <w:instrText xml:space="preserve"> ADDIN ZOTERO_ITEM CSL_CITATION {"citationID":"LvR9tJLG","properties":{"formattedCitation":"(Calabr\\uc0\\u242{} et al., 2018; Molazadeh et al., 2021; Rodr\\uc0\\u237{}guez-Fern\\uc0\\u225{}ndez; Lobo-Prat; Font-Llagunes, 2021)","plainCitation":"(Calabrò et al., 2018; Molazadeh et al., 2021; Rodríguez-Fernández; Lobo-Prat; Font-Llagunes, 2021)","noteIndex":0},"citationItems":[{"id":362,"uris":["http://zotero.org/users/7085900/items/SLTQBQJA"],"itemData":{"id":362,"type":"article-journal","abstract":"BACKGROUND: The use of neurorobotic devices may improve gait recovery by entraining specific brain plasticity mechanisms, which may be a key issue for successful rehabilitation using such approach. We assessed whether the wearable exoskeleton, Ekso™, could get higher gait performance than conventional overground gait training (OGT) in patients with hemiparesis due to stroke in a chronic phase, and foster the recovery of specific brain plasticity mechanisms.\nMETHODS: We enrolled forty patients in a prospective, pre-post, randomized clinical study. Twenty patients underwent Ekso™ gait training (EGT) (45-min/session, five times/week), in addition to overground gait therapy, whilst 20 patients practiced an OGT of the same duration. All individuals were evaluated about gait performance (10 m walking test), gait cycle, muscle activation pattern (by recording surface electromyography from lower limb muscles), frontoparietal effective connectivity (FPEC) by using EEG, cortico-spinal excitability (CSE), and sensory-motor integration (SMI) from both primary motor areas by using Transcranial Magnetic Stimulation paradigm before and after the gait training.\nRESULTS: A significant effect size was found in the EGT-induced improvement in the 10 m walking test (d = 0.9, p &lt; 0.001), CSE in the affected side (d = 0.7, p = 0.001), SMI in the affected side (d = 0.5, p = 0.03), overall gait quality (d = 0.8, p = 0.001), hip and knee muscle activation (d = 0.8, p = 0.001), and FPEC (d = 0.8, p = 0.001). The strengthening of FPEC (r = 0.601, p &lt; 0.001), the increase of SMI in the affected side (r = 0.554, p &lt; 0.001), and the decrease of SMI in the unaffected side (r = - 0.540, p &lt; 0.001) were the most important factors correlated with the clinical improvement.\nCONCLUSIONS: Ekso™ gait training seems promising in gait rehabilitation for post-stroke patients, besides OGT. Our study proposes a putative neurophysiological basis supporting Ekso™ after-effects. This knowledge may be useful to plan highly patient-tailored gait rehabilitation protocols.\nTRIAL REGISTRATION: ClinicalTrials.gov , NCT03162263 .","container-title":"Journal of Neuroengineering and Rehabilitation","DOI":"10.1186/s12984-018-0377-8","ISSN":"1743-0003","issue":"1","journalAbbreviation":"J Neuroeng Rehabil","language":"eng","note":"PMID: 29695280\nPMCID: PMC5918557","page":"35","source":"PubMed","title":"Shaping neuroplasticity by using powered exoskeletons in patients with stroke: a randomized clinical trial","title-short":"Shaping neuroplasticity by using powered exoskeletons in patients with stroke","volume":"15","author":[{"family":"Calabrò","given":"Rocco Salvatore"},{"family":"Naro","given":"Antonino"},{"family":"Russo","given":"Margherita"},{"family":"Bramanti","given":"Placido"},{"family":"Carioti","given":"Luigi"},{"family":"Balletta","given":"Tina"},{"family":"Buda","given":"Antonio"},{"family":"Manuli","given":"Alfredo"},{"family":"Filoni","given":"Serena"},{"family":"Bramanti","given":"Alessia"}],"issued":{"date-parts":[["2018",4,25]]}}},{"id":383,"uris":["http://zotero.org/users/7085900/items/5BHE6XD7"],"itemData":{"id":383,"type":"article-journal","abstract":"A hybrid exoskeleton comprising a powered exoskeleton and functional electrical stimulation (FES) is a promising technology for restoration of standing and walking functions after a neurological injury. Its shared control remains challenging due to the need to optimally distribute joint torques among FES and the powered exoskeleton while compensating for the FES-induced muscle fatigue and ensuring performance despite highly nonlinear and uncertain skeletal muscle behavior. This study develops a bi-level hierarchical control design for shared control of a powered exoskeleton and FES to overcome these challenges. A higher-level neural network–based iterative learning controller (NNILC) is derived to generate torques needed to drive the hybrid system. Then, a low-level model predictive control (MPC)-based allocation strategy optimally distributes the torque contributions between FES and the exoskeleton’s knee motors based on the muscle fatigue and recovery characteristics of a participant’s quadriceps muscles. A Lyapunov-like stability analysis proves global asymptotic tracking of state-dependent desired joint trajectories. The experimental results on four non-disabled participants validate the effectiveness of the proposed NNILC-MPC framework. The root mean square error (RMSE) of the knee joint and the hip joint was reduced by 71.96 and 74.57%, respectively, in the fourth iteration compared to the RMSE in the 1st sit-to-stand iteration.","container-title":"Frontiers in Robotics and AI","DOI":"10.3389/frobt.2021.711388","ISSN":"2296-9144","journalAbbreviation":"Front. Robot. AI","language":"English","note":"publisher: Frontiers","source":"Frontiers","title":"Shared Control of a Powered Exoskeleton and Functional Electrical Stimulation Using Iterative Learning","URL":"https://www.frontiersin.org/journals/robotics-and-ai/articles/10.3389/frobt.2021.711388/full","volume":"8","author":[{"family":"Molazadeh","given":"Vahidreza"},{"family":"Zhang","given":"Qiang"},{"family":"Bao","given":"Xuefeng"},{"family":"Dicianno","given":"Brad E."},{"family":"Sharma","given":"Nitin"}],"accessed":{"date-parts":[["2025",11,17]]},"issued":{"date-parts":[["2021",11,3]]}}},{"id":372,"uris":["http://zotero.org/users/7085900/items/IX8MLMBP"],"itemData":{"id":372,"type":"article-journal","abstract":"Gait disorders can reduce the quality of life for people with neuromuscular impairments. Therefore, walking recovery is one of the main priorities for counteracting sedentary lifestyle, reducing secondary health conditions and restoring legged mobility. At present, wearable powered lower-limb exoskeletons are emerging as a revolutionary technology for robotic gait rehabilitation. This systematic review provides a comprehensive overview on wearable lower-limb exoskeletons for people with neuromuscular impairments, addressing the following three questions: (1) what is the current technological status of wearable lower-limb exoskeletons for gait rehabilitation?, (2) what is the methodology used in the clinical validations of wearable lower-limb exoskeletons?, and (3) what are the benefits and current evidence on clinical efficacy of wearable lower-limb exoskeletons? We analyzed 87 clinical studies focusing on both device technology (e.g., actuators, sensors, structure) and clinical aspects (e.g., training protocol, outcome measures, patient impairments), and make available the database with all the compiled information. The results of the literature survey reveal that wearable exoskeletons have potential fo</w:instrText>
      </w:r>
      <w:r w:rsidRPr="0020188F">
        <w:rPr>
          <w:lang w:val="es-ES"/>
        </w:rPr>
        <w:instrText xml:space="preserve">r a number of applications including early rehabilitation, promoting physical exercise, and carrying out daily living activities both at home and the community. Likewise, wearable exoskeletons may improve mobility and independence in non-ambulatory people, and may reduce secondary health conditions related to sedentariness, with all the advantages that this entails. However, the use of this technology is still limited by heavy and bulky devices, which require supervision and the use of walking aids. In addition, evidence supporting their benefits is still limited to short-intervention trials with few participants and diversity among their clinical protocols. Wearable lower-limb exoskeletons for gait rehabilitation are still in their early stages of development and randomized control trials are needed to demonstrate their clinical efficacy.","container-title":"Journal of NeuroEngineering and Rehabilitation","DOI":"10.1186/s12984-021-00815-5","ISSN":"1743-0003","issue":"1","journalAbbreviation":"Journal of NeuroEngineering and Rehabilitation","page":"22","source":"BioMed Central","title":"Systematic review on wearable lower-limb exoskeletons for gait training in neuromuscular impairments","volume":"18","author":[{"family":"Rodríguez-Fernández","given":"Antonio"},{"family":"Lobo-Prat","given":"Joan"},{"family":"Font-Llagunes","given":"Josep M."}],"issued":{"date-parts":[["2021",2,1]]}}}],"schema":"https://github.com/citation-style-language/schema/raw/master/csl-citation.json"} </w:instrText>
      </w:r>
      <w:r>
        <w:fldChar w:fldCharType="separate"/>
      </w:r>
      <w:r w:rsidRPr="0020188F">
        <w:rPr>
          <w:rFonts w:cs="Times New Roman"/>
          <w:lang w:val="es-ES"/>
        </w:rPr>
        <w:t>(Calabrò et al., 2018; Molazadeh et al., 2021; Rodríguez-Fernández; Lobo-Prat; Font-Llagunes, 2021)</w:t>
      </w:r>
      <w:r>
        <w:fldChar w:fldCharType="end"/>
      </w:r>
      <w:r w:rsidRPr="005A7776">
        <w:rPr>
          <w:lang w:val="es-ES"/>
        </w:rPr>
        <w:t xml:space="preserve">. </w:t>
      </w:r>
      <w:r w:rsidRPr="005A7776">
        <w:t>Exoesqueletos podem melhorar a marcha, a capacidade de deambulação, o equilíbrio e reduzir a espasticidade muscular em membros inferiores em indivíduos pós-AVC</w:t>
      </w:r>
      <w:r w:rsidR="0020188F">
        <w:t xml:space="preserve"> </w:t>
      </w:r>
      <w:r w:rsidR="0020188F">
        <w:fldChar w:fldCharType="begin"/>
      </w:r>
      <w:r w:rsidR="0020188F">
        <w:instrText xml:space="preserve"> ADDIN ZOTERO_ITEM CSL_CITATION {"citationID":"2kk99RZR","properties":{"formattedCitation":"(Lora-Millan et al., 2023; Pires et al., 2019; Zhang et al., 2024)","plainCitation":"(Lora-Millan et al., 2023; Pires et al., 2019; Zhang et al., 2024)","noteIndex":0},"citationItems":[{"id":368,"uris":["http://zotero.org/users/7085900/items/KK9FMIA7"],"itemData":{"id":368,"type":"article-journal","abstract":"Hemiparetic gait is the most common motor-disorder after stroke and, in spite of rehabilitation efforts, it is persistent in 50% of community dwelling stroke-survivors. Robotic exoskeletons have been proposed as assistive devices to support impaired joints. An example of these devices is the REFLEX knee exoskeleton, which assists the gait of hemiparetic subjects and whose action seems to be properly embodied by stroke survivors, who were able to adapt the motion of their non-assisted limbs and, therefore, reduce their compensation mechanisms. This paper presents an experimental validation carried out to deepen into the effects of REFLEX’s assistance in hemiparetic subjects. Special attention was paid to the effect produced in the muscular activity as a metric to evaluate the embodiment of this technology. Significant differences were obtained at the subject level due to the assistance; however, the high dispersion of the measured outcomes avoided extracting global effects at the group level. These results highlight the need of individually tailoring the action of the robot to the individual needs of each patient to maximize the beneficial outcomes. Extra research effort should be done to elucidate the neural mechanisms involved in the embodiment of external devices by stroke survivors.","container-title":"Scientific Reports","DOI":"10.1038/s41598-023-50387-8","ISSN":"2045-2322","issue":"1","journalAbbreviation":"Sci Rep","language":"en","license":"2023 The Author(s)","note":"publisher: Nature Publishing Group","page":"22908","source":"www.nature.com","title":"Robotic exoskeleton embodiment in post-stroke hemiparetic patients: an experimental study about the integration of the assistance provided by the REFLEX knee exoskeleton","title-short":"Robotic exoskeleton embodiment in post-stroke hemiparetic patients","volume":"13","author":[{"family":"Lora-Millan","given":"Julio Salvador"},{"family":"Sanchez-Cuesta","given":"Francisco José"},{"family":"Romero","given":"Juan Pablo"},{"family":"Moreno","given":"Juan C."},{"family":"Rocon","given":"Eduardo"}],"issued":{"date-parts":[["2023",12,21]]}}},{"id":374,"uris":["http://zotero.org/users/7085900/items/FLE796WG"],"itemData":{"id":374,"type":"article-journal","abstract":"One of the main goals of rehabilitation following spinal cord injury is gait training. This approach may be associated with the reconfiguration of the spinal and interneuron reflexes, enhancing the neuroplasticity that leads to the recovery of gait capacity. The afferent input related to load and hip-joint position are crucial in generating a gait pattern and consequently in gait training. The recent introduction of robotic devices for the recovery of walking function in patients with incomplete spinal cord injury, improves the consistency of training and increase the intensity of therapy in a safe environment. Functional outcome is assessed by appropriate spinal cord injury scales and tests. The use of robotic devices implies a vast knowledge of the indications, benefits, limitations and safety measures required for each device and each patient. There are several types of robotic systems currently available for use in gait rehabilitation. However, the authors intend to describe the main advantages and limitations of two robotic systems, Lokomat® and EKSO GT®, as well as to perform a brief review of the neurophysiology and evaluation of prognostic factors of walking recovery after spinal cord injury.","container-title":"Revista da Sociedade Portuguesa de Medicina Física e de Reabilitação","DOI":"10.25759/spmfr.273","ISSN":"0872-9204","issue":"3","language":"pt","license":"Direitos de Autor (c) 2019 Revista da Sociedade Portuguesa de Medicina Física e de Reabilitação","page":"23-30","source":"spmfrjournal.org","title":"Reeducação da Marcha na Lesão Medular, a Propósito de Dois Sistemas Robóticos: o Lokomat® e o EKSO GT®","title-short":"Reeducação da Marcha na Lesão Medular, a Propósito de Dois Sistemas Robóticos","volume":"31","author":[{"family":"Pires","given":"Gonçalo"},{"family":"Fortunato","given":"Jorge"},{"family":"Amorim","given":"Isabel"},{"family":"Faria","given":"Filipa"}],"issued":{"date-parts":[["2019",10,17]]}}},{"id":365,"uris":["http://zotero.org/users/7085900/items/ZBDA2</w:instrText>
      </w:r>
      <w:r w:rsidR="0020188F" w:rsidRPr="00A03B88">
        <w:rPr>
          <w:lang w:val="en-US"/>
        </w:rPr>
        <w:instrText xml:space="preserve">3U7"],"itemData":{"id":365,"type":"article-journal","abstract":"This pilot study aimed to investigate the effects of REX exoskeleton rehabilitation robot training on the balance and lower limb function in patients with sub-acute stroke.","container-title":"Journal of NeuroEngineering and Rehabilitation","DOI":"10.1186/s12984-024-01391-0","ISSN":"1743-0003","issue":"1","journalAbbreviation":"Journal of NeuroEngineering and Rehabilitation","page":"98","source":"BioMed Central","title":"Exoskeleton rehabilitation robot training for balance and lower limb function in sub-acute stroke patients: a pilot, randomized controlled trial","title-short":"Exoskeleton rehabilitation robot training for balance and lower limb function in sub-acute stroke patients","volume":"21","author":[{"family":"Zhang","given":"Yuting"},{"family":"Zhao","given":"Weiwei"},{"family":"Wan","given":"Chunli"},{"family":"Wu","given":"Xixi"},{"family":"Huang","given":"Junhao"},{"family":"Wang","given":"Xue"},{"family":"Huang","given":"Guilan"},{"family":"Ding","given":"Wenjuan"},{"family":"Chen","given":"Yating"},{"family":"Yang","given":"Jinyu"},{"family":"Su","given":"Bin"},{"family":"Xu","given":"Yi"},{"family":"Zhou","given":"Zhengguo"},{"family":"Zhang","given":"Xuting"},{"family":"Miao","given":"Fengdong"},{"family":"Li","given":"Jianan"},{"family":"LI","given":"Yongqiang"}],"issued":{"date-parts":[["2024",6,8]]}}}],"schema":"https://github.com/citation-style-language/schema/raw/master/csl-citation.json"} </w:instrText>
      </w:r>
      <w:r w:rsidR="0020188F">
        <w:fldChar w:fldCharType="separate"/>
      </w:r>
      <w:r w:rsidR="0020188F" w:rsidRPr="00A03B88">
        <w:rPr>
          <w:lang w:val="en-US"/>
        </w:rPr>
        <w:t>(Lora-Millan et al., 2023; Pires et al., 2019; Zhang et al., 2024)</w:t>
      </w:r>
      <w:r w:rsidR="0020188F">
        <w:fldChar w:fldCharType="end"/>
      </w:r>
      <w:r w:rsidRPr="00A03B88">
        <w:rPr>
          <w:lang w:val="en-US"/>
        </w:rPr>
        <w:t xml:space="preserve">. </w:t>
      </w:r>
      <w:r w:rsidRPr="005A7776">
        <w:t>Em pacientes com AVC, o uso de dispositivos neurorrobóticos pode melhorar a recuperação da marcha, ativando mecanismos específicos de plasticidade cerebral</w:t>
      </w:r>
      <w:r w:rsidR="0020188F">
        <w:t xml:space="preserve"> </w:t>
      </w:r>
      <w:r w:rsidR="0020188F">
        <w:fldChar w:fldCharType="begin"/>
      </w:r>
      <w:r w:rsidR="0020188F">
        <w:instrText xml:space="preserve"> ADDIN ZOTERO_ITEM CSL_CITATION {"citationID":"7aGbfYdz","properties":{"formattedCitation":"(Calabr\\uc0\\u242{} et al., 2018)","plainCitation":"(Calabrò et al., 2018)","noteIndex":0},"citationItems":[{"id":362,"uris":["http://zotero.org/users/7085900/items/SLTQBQJA"],"itemData":{"id":362,"type":"article-journal","abstract":"BACKGROUND: The use of neurorobotic devices may improve gait recovery by entraining specific brain plasticity mechanisms, which may be a key issue for successful rehabilitation using such approach. We assessed whether the wearable exoskeleton, Ekso™, could get higher gait performance than conventional overground gait training (OGT) in patients with hemiparesis due to stroke in a chronic phase, and foster the recovery of specific brain plasticity mechanisms.\nMETHODS: We enrolled forty patients in a prospective, pre-post, randomized clinical study. Twenty patients underwent Ekso™ gait training (EGT) (45-min/session, five times/week), in addition to overground gait therapy, whilst 20 patients practiced an OGT of the same duration. All individuals were evaluated about gait performance (10 m walking test), gait cycle, muscle activation pattern (by recording surface electromyography from lower limb muscles), frontoparietal effective connectivity (FPEC) by using EEG, cortico-spinal excitability (CSE), and sensory-motor integration (SMI) from both primary motor areas by using Transcranial Magnetic Stimulation paradigm before and after the gait training.\nRESULTS: A significant effect size was found in the EGT-induced improvement in the 10 m walking test (d = 0.9, p &lt; 0.001), CSE in the affected side (d = 0.7, p = 0.001), SMI in the affected side (d = 0.5, p = 0.03), overall gait quality (d = 0.8, p = 0.001), hip and knee muscle activation (d = 0.8, p = 0.001), and FPEC (d = 0.8, p = 0.001). The strengthening of FPEC (r = 0.601, p &lt; 0.001), the increase of SMI in the affected side (r = 0.554, p &lt; 0.001), and the decrease of SMI in the unaffected side (r = - 0.540, p &lt; 0.001) were the most important factors correlated with the clinical improvement.\nCONCLUSIONS: Ekso™ gait training seems promising in gait rehabilitation for post-stroke patients, besides OGT. Our study proposes a putative neurophysiological basis supporting Ekso™ after-effects. This knowledge may be useful to plan highly patient-tailored gait rehabilitation protocols.\nTRIAL REGISTRATION: ClinicalTrials.gov , NCT03162263 .","container-title":"Journal of Neuroengineering and Rehabilitation","DOI":"10.1186/s12984-018-0377-8","ISSN":"1743-0003","issue":"1","journalAbbreviation":"J Neuroeng Rehabil","language":"eng","note":"PMID: 29695280\nPMCID: PMC5918557","page":"35","source":"PubMed","title":"Shaping neuroplasticity by using powered exoskeletons in patients with stroke: a randomized clinical trial","title-short":"Shaping neuroplasticity by using powered exoskeletons in patients with stroke","volume":"15","author":[{"family":"Calabrò","given":"Rocco Salvatore"},{"family":"Naro","given":"Antonino"},{"family":"Russo","given":"Margherita"},{"family":"Bramanti","given":"Placido"},{"family":"Carioti","given":"Luigi"},{"family":"Balletta","given":"Tina"},{"family":"Buda","given":"Antonio"},{"family":"Manuli","given":"Alfredo"},{"family":"Filoni","given":"Serena"},{"family":"Bramanti","given":"Alessia"}],"issued":{"date-parts":[["2018",4,25]]}}}],"schema":"https://github.com/citation-style-language/schema/raw/master/csl-citation.json"} </w:instrText>
      </w:r>
      <w:r w:rsidR="0020188F">
        <w:fldChar w:fldCharType="separate"/>
      </w:r>
      <w:r w:rsidR="0020188F" w:rsidRPr="0020188F">
        <w:rPr>
          <w:rFonts w:cs="Times New Roman"/>
        </w:rPr>
        <w:t>(Calabrò et al., 2018)</w:t>
      </w:r>
      <w:r w:rsidR="0020188F">
        <w:fldChar w:fldCharType="end"/>
      </w:r>
      <w:r w:rsidRPr="005A7776">
        <w:t>.</w:t>
      </w:r>
    </w:p>
    <w:p w14:paraId="2DD5FEFD" w14:textId="560E96AD" w:rsidR="005C5A99" w:rsidRDefault="005A7776" w:rsidP="00971B59">
      <w:r w:rsidRPr="005A7776">
        <w:t>O investimento d</w:t>
      </w:r>
      <w:r w:rsidR="001B19DF">
        <w:t xml:space="preserve">o projeto no desenvolvimento de protótipos de segunda e </w:t>
      </w:r>
      <w:r w:rsidR="005840AE">
        <w:t>terceira</w:t>
      </w:r>
      <w:r w:rsidR="005840AE" w:rsidRPr="005A7776">
        <w:t xml:space="preserve"> geração</w:t>
      </w:r>
      <w:r w:rsidRPr="005A7776">
        <w:t xml:space="preserve"> é uma decisão estratégica que se contrapõe à compra de equipamentos caros e de alto custo de manutenção. O projeto, portanto, não é meramente um esforço de pesquisa, mas sim um estudo de viabilidade focado em criar um Modelo de Negócio de Tecnologia Assistiva que seja economicamente viável e aplicável à realidade do SUS-DF. Este enfoque visa </w:t>
      </w:r>
      <w:r w:rsidR="001A0E31">
        <w:t>à</w:t>
      </w:r>
      <w:r w:rsidRPr="005A7776">
        <w:t xml:space="preserve"> criação de modelos, protótipos ou provas de conceito para aplicação em políticas públicas, conforme diretrizes do Edital Desafio DF</w:t>
      </w:r>
      <w:r>
        <w:t>.</w:t>
      </w:r>
    </w:p>
    <w:p w14:paraId="309DA228" w14:textId="77777777" w:rsidR="005A7776" w:rsidRDefault="005A7776" w:rsidP="00484C1E">
      <w:pPr>
        <w:pBdr>
          <w:top w:val="nil"/>
          <w:left w:val="nil"/>
          <w:bottom w:val="nil"/>
          <w:right w:val="nil"/>
          <w:between w:val="nil"/>
        </w:pBdr>
        <w:spacing w:after="240"/>
        <w:rPr>
          <w:rFonts w:ascii="Google Sans Text" w:eastAsia="Google Sans Text" w:hAnsi="Google Sans Text" w:cs="Google Sans Text"/>
          <w:color w:val="1B1C1D"/>
        </w:rPr>
      </w:pPr>
    </w:p>
    <w:p w14:paraId="535B1105" w14:textId="662297CF" w:rsidR="00A62599" w:rsidRDefault="00E878D6" w:rsidP="00A62599">
      <w:pPr>
        <w:pStyle w:val="Ttulo3"/>
      </w:pPr>
      <w:r>
        <w:t xml:space="preserve">3.2. </w:t>
      </w:r>
      <w:r w:rsidR="00BB5267">
        <w:t>Benefícios Financeiros</w:t>
      </w:r>
    </w:p>
    <w:p w14:paraId="0FCB0266" w14:textId="714F8049" w:rsidR="00971DA7" w:rsidRPr="002B01EF" w:rsidRDefault="00FC3079" w:rsidP="00971DA7">
      <w:pPr>
        <w:rPr>
          <w:lang w:val="en-US"/>
        </w:rPr>
      </w:pPr>
      <w:r>
        <w:t xml:space="preserve">Além dos ganhos para a qualidade de vida dos pacientes, </w:t>
      </w:r>
      <w:r w:rsidR="00BB5267">
        <w:t xml:space="preserve">a eficiência na terapia de reabilitação com robótica pode gerar </w:t>
      </w:r>
      <w:r w:rsidR="00D73458">
        <w:t>benefícios financeiros relevantes para o DF. A Tabela XXXX apresenta</w:t>
      </w:r>
      <w:r w:rsidR="003E2636">
        <w:t xml:space="preserve"> a economia média de um paciente durante 5 anos </w:t>
      </w:r>
      <w:r w:rsidR="00971DA7">
        <w:t>por economia com fisioterapia, redução de custos com cuidadores e ganho com retorno ao trabalho</w:t>
      </w:r>
      <w:r w:rsidR="002B01EF">
        <w:t xml:space="preserve"> </w:t>
      </w:r>
      <w:r w:rsidR="002B01EF">
        <w:fldChar w:fldCharType="begin"/>
      </w:r>
      <w:r w:rsidR="002B01EF">
        <w:instrText xml:space="preserve"> ADDIN ZOTERO_ITEM CSL_CITATION {"citationID":"cDSpV7vj","properties":{"formattedCitation":"(Ara\\uc0\\u250{}jo et al., 2010; Mehrholz et al., 2018; Nascimento et al., 2021; Park et al., 2024; Pinto et al., 2020; Wagner et al., 2011)","plainCitation":"(Araújo et al., 2010; Mehrholz et al., 2018; Nascimento et al., 2021; Park et al., 2024; Pinto et al., 2020; Wagner et al., 2011)","noteIndex":0},"citationItems":[{"id":610,"uris":["http://zotero.org/groups/6317003/items/QLHFFZXP"],"itemData":{"id":610,"type":"article-journal","abstract":"FUNDAMENTO: Acidente Vascular Cerebral (AVC) é a principal causa de óbito no Brasil e pouca informação está disponível sobre custo do tratamento. OBJETIVO: Elaborar análise de custo-efetividade da trombólise no AVC, até três horas após o início dos sintomas, comparando o tratamento com alteplase versus conservador, sob a perspectiva do Sistema Único de Saúde (SUS). MÉTODOS: Modelo de análise de decisão foi desenvolvido para comparar os dois tratamentos. Ciclos foram considerados, durante os quais pacientes poderiam transitar entre cinco estágios de incapacidade pós-AVC, baseados na escala modificada de Rankin. A probabilidade de apresentar hemorragia intracerebral no primeiro ano foi obtida do ensaio NINDS. Para os anos subsequentes, ciclos de um ano foram considerados, para contabilizar a mortalidade dos pacientes. O desfecho foi expresso em Anos de Vida Ajustados pela Qualidade (QALY). Tanto os custos diretos quanto os indiretos foram considerados na análise. Custos e desfecho foram descontados em 5% ao ano. RESULTADOS: No primeiro ano, o QALY ganho foi de 0,06 para ambos os gêneros, com custo incremental de R$ 2.558 para homens e R$ 2.312 para mulheres. A razão de custo-efetividade incremental em um ano foi de R$ 40.539 / QALY (USD 28.956) para homens e R$ 36.640 / QALY (USD 26.171) para mulheres. Após o segundo ano, o tratamento com alteplase reduziu o custo do tratamento (índice de Paridade do Poder de Compra US$ 1 = R$ 1,4). CONCLUSÃO: Terapia trombolítica com alteplase nas primeiras três horas após o AVC é custo-efetiva no cenário do Sistema Único de Saúde.","container-title":"Arquivos Brasileiros de Cardiologia","DOI":"https://doi.org/10.1590/S0066-782X2010005000067","ISSN":"0066-782X, 1678-4170","journalAbbreviation":"Arq. Bras. Cardiol.","language":"pt","note":"publisher: Sociedade Brasileira de Cardiologia - SBC","page":"12-20","source":"SciELO","title":"Análise de custo-efetividade da trombólise com alteplase no Acidente Vascular Cerebral","volume":"95","author":[{"family":"Araújo","given":"Denizar Vianna"},{"family":"Teich","given":"Vanessa"},{"family":"Passos","given":"Roberta Benitez Freitas"},{"family":"Martins","given":"Sheila Cristina Ouriques"}],"issued":{"date-parts":[["2010"]]}}},{"id":612,"uris":["http://zotero.org/groups/6317003/items/SH4CFQF6"],"itemData":{"id":612,"type":"article-journal","abstract":"BACKGROUND: Electromechanical and robot-assisted arm training devices are used in rehabilitation, and may help to improve arm function after stroke.\nOBJECTIVES: To assess the effectiveness of electromechanical and robot-assisted arm training for improving activities of daily living, arm function, and arm muscle strength in people after stroke. We also assessed the acceptability and safety of the therapy.\nSEARCH METHODS: We searched the Cochrane Stroke Group's Trials Register (last searched January 2018), the Cochrane Central Register of Controlled Trials (CENTRAL) (the Cochrane Library 2018, Issue 1), MEDLINE (1950 to January 2018), Embase (1980 to January 2018), CINAHL (1982 to January 2018), AMED (1985 to January 2018), SPORTDiscus (1949 to January 2018), PEDro (searched February 2018), Compendex (1972 to January 2018), and Inspec (1969 to January 2018). We also handsearched relevant conference proceedings, searched trials and research registers, checked reference lists, and contacted trialists, experts, and researchers in our field, as well as manufacturers of commercial devices.\nSELECTION CRITERIA: Randomised controlled trials comparing electromechanical and robot-assisted arm training for recovery of arm function with other rehabilitation or placebo interventions, or no treatment, for people after stroke.\nDATA COLLECTION AND ANALYSIS: Two review authors independently selected trials for inclusion, assessed trial quality and risk of bias, used the GRADE approach to assess the quality of the body of evidence, and extracted data. We contacted trialists for additional information. We analysed the results as standardised mean differences (SMDs) for continuous variables and risk differences (RDs) for dichotomous variables.\nMAIN RESULTS: We included 45 trials (involving 1619 participants) in this update of our review. Electromechanical and robot-assisted arm training improved activities of daily living scores (SMD 0.31, 95% confidence interval (CI) 0.09 to 0.52, P = 0.0005; I² = 59%; 24 studies, 957 participants, high-quality evidence), arm function (SMD 0.32, 95% CI 0.18 to 0.46, P &lt; 0.0001, I² = 36%, 41 studies, 1452 participants, high-quality evidence), and arm muscle strength (SMD 0.46, 95% CI 0.16 to 0.77, P = 0.003, I² = 76%, 23 studies, 826 participants, high-quality evidence). Electromechanical and robot-assisted arm training did not increase the risk of participant dropout (RD 0.00, 95% CI -0.02 to 0.02, P = 0.93, I² = 0%, 45 studies, 1619 participants, high-quality evidence), and adverse events were rare.\nAUTHORS' CONCLUSIONS: People who receive electromechanical and robot-assisted arm training after stroke might improve their activities of daily living, arm function, and arm muscle strength. However, the results must be interpreted with caution although the quality of the evidence was high, because there were variations between the trials in: the intensity, duration, and amount of training; type of treatment; participant characteristics; and measurements used.","container-title":"The Cochrane Database of Systematic Reviews","DOI":"10.1002/14651858.CD006876.pub5","ISSN":"1469-493X","issue":"9","journalAbbreviation":"Cochrane Database Syst Rev","language":"eng","note":"PMID: 30175845\nPMCID: PMC6513114","page":"CD006876","source":"PubMed","title":"Electromechanical and robot-assisted arm training for improving activities of daily living, arm function, and arm muscle strength after stroke","volume":"9","author":[{"family":"Mehrholz","given":"Jan"},{"family":"Pohl","given":"Marcus"},{"family":"Platz","given":"Thomas"},{"family":"Kugler","given":"Joachim"},{"family":"Elsner","given":"Bernhard"}],"issued":{"date-parts":[["2018",9,3]]}}},{"id":608,"uris":["http://zotero.org/groups/6317003/items/M3U85U9Y"],"itemData":{"id":608,"type":"article-journal","abstract":"PURPOSE: To determine, in Brazil, the proportion of individuals who return to a paid work after stroke, and the factors which predict this.\nMATERIALS AND METHODS: A prospective observational cohort study was carried out for six months. Participants were recruited early after stroke from four public hospitals. The outcome of interest was return to work, and the following predictors were investigated: age, sex, education, marital status, contribution to household income, type of work, independence, and depression. Logistic regression was used to identify multivariate predictors of return to work.\nRESULTS: Of the 117 included participants, 52 (44%) had returned to work by 6 months. Contribution to household income (OR 2.4; 95% CI 1.0 to 5.9), being a white-collar worker (OR 4.0; 95% CI 1.8 to 8.6) and being independent in daily activities at 3 months (OR 10.6; 95% CI 2.9 to 38.3), in combination, positively predicted return to work.\nCONCLUSIONS: Less than 50% of stroke survivors returned to work six months after stroke. Among predictors, only the level of dependence in daily activities is a modifiable factor. Interventions aimed at reducing disability after stroke might increase rates of return to work.Implications for rehabilitationIn Brazil, less than 50% of stroke survivors returned to work six months after stroke.Clinicians may collect information regarding household income, type of work and dependence in daily activities to estimate chances of returning to work, in developing countries.Being independent at 3 months was the strongest predictor of return to work; therefore, interventions aimed at reducing disability after stroke may increase rates of return to work.","container-title":"Disability and Rehabilitation","DOI":"10.1080/09638288.2019.1631396","ISSN":"1464-5165","issue":"4","journalAbbreviation":"Disabil Rehabil","language":"eng","note":"PMID: 31242399","page":"525-529","source":"PubMed","title":"Predictors of return to work after stroke: a prospective, observational cohort study with 6 months follow-up","title-short":"Predictors of return to work after stroke","volume":"43","author":[{"family":"Nascimento","given":"Lucas R."},{"family":"Scianni","given":"Aline A."},{"family":"Ada","given":"Louise"},{"family":"Fantauzzi","given":"Marcela O."},{"family":"Hirochi","given":"Tânia L."},{"family":"Teixeira-Salmela","given":"Luci F."}],"issued":{"date-parts":[["2021",2]]}}},{"id":615,"uris":["http://zotero.org/groups/6317003/items/TIYVYIHE"],"itemData":{"id":615,"type":"article-journal","abstract":"Spinal cord injury (SCI) rehabilitation emphasizes locomotion. Robotic-assisted gait training (RAGT) is widely used in clinical settings because of its benefits; however, its efficacy remains controversial. We conducted a systematic review and meta-analysis to investigate the efficacy of RAGT in patients with SCI. We searched international and domestic databases for articles published until April 18, 2024. The meta-analysis employed a random effects model to determine the effect size as either mean difference (MD) or standardized MD (SMD). Evidence quality was evaluated using the Grading of Recommendations Assessment, Development and Evaluation (GRADE) approach. Twenty-three studies with a total of 690 participants were included in the final analysis. The overall pooled effect size for improvement in activities of daily living was 0.24, with SMD (95% confidence interval [95% CI], 0.04-0.43; GRADE: high) favoring RAGT over conventional rehabilitation. Muscular strength (MD, 0.23; 95% CI, 0.02-0.44; GRADE: high), walking index for SCI (MD, 0.31; 95% CI, 0.07-0.55; GRADE: moderate) and 6 min walk test distance (MD, 0.38; 95% CI, 0.14-0.63; GRADE: moderate) showed significant improvement in the robot group. Subgroup analysis revealed that subacute patients and intervention periods &gt;2 months were more effective. This meta-analysis revealed that RAGT significantly improved activities of daily living, muscular strength, and walking abilities. Additional studies are needed to identify the optimal treatment protocol and specific patient groups for which the protocol is most effective.","container-title":"Annals of Rehabilitation Medicine","DOI":"10.5535/arm.230039","ISSN":"2234-0645","issue":"3","journalAbbreviation":"Ann Rehabil Med","language":"eng","note":"PMID: 38950970\nPMCID: PMC11217760","page":"171-191","source":"PubMed","title":"Robot-Assisted Gait Training in Individuals With Spinal Cord Injury: A Systematic Review and Meta-Analysis of Randomized Controlled Trials","title-short":"Robot-Assisted Gait Training in Individuals With Spinal Cord Injury","volume":"48","author":[{"family":"Park","given":"Jong Mi"},{"family":"Kim","given":"Yong Wook"},{"family":"Lee","given":"Su Ji"},{"family":"Shin","given":"Ji Cheol"}],"issued":{"date-parts":[["2024",6]]}}},{"id":602,"uris":["http://zotero.org/groups/6317003/items/K4TKPKSE"],"itemData":{"id":602,"type":"article-journal","abstract":"BACKGROUND: We know little about the budget impact of integrating robotic exoskeleton over-ground training into therapy services for locomotor training. The purpose of this study was to estimate the budget impact of adding robotic exoskeleton over-ground training to existing locomotor training strategies in the rehabilitation of people with spinal cord injury.\nMETHODS: A Budget Impact Analysis (BIA) was conducted using data provided by four Spinal Cord Injury (SCI) Model Systems rehabilitation hospitals. Hospitals provided estimates of therapy utilization and costs about people with spinal cord injury who participated in locomotor training in the calendar year 2017. Interventions were standard of care walking training including body-weight supported treadmill training, overground training, stationary robotic systems (i.e., treadmill-based robotic gait orthoses), and overground robotic exoskeleton training. The main outcome measures included device costs, training costs for personnel to use the device, human capital costs of locomotor training, device demand, and the number of training sessions per person with SCI.\nRESULTS: Robotic exoskeletons for over-ground training decreased hospital costs associated with delivering locomotor training in the base case analysis. This analysis assumed no difference in intervention effectiveness across locomotor training strategies. Providing robotic exoskeleton overground training for 10% of locomotor training sessions over the course of the year (range 226-397 sessions) results in decreased annual locomotor training costs (i.e., net savings) between $1114 to $4784 per annum. The base case shows small savings that are sensitive to parameters of the BIA model which were tested in one-way sensitivity analyses, scenarios analyses, and probability sensitivity analyses. The base case scenario was more sensitive to clinical utilization parameters (e.g., how often devices sit idle and the substitution of high cost training) than device-specific parameters (e.g., robotic exoskeleton device cost or device life). Probabilistic sensitivity analysis simultaneously considered human capital cost, device cost, and locomotor device substitution. With probabilistic sensitivity analysis, the introduction of a robotic exoskeleton only remained cost saving for one facility.\nCONCLUSIONS: Providing robotic exoskeleton for over-ground training was associated with lower costs for the locomotor training of people with SCI in the base case analyses. The analysis was sensitive to parameter assumptions.","container-title":"Journal of Neuroengineering and Rehabilitation","DOI":"10.1186/s12984-019-0639-0","ISSN":"1743-0003","issue":"1","journalAbbreviation":"J Neuroeng Rehabil","language":"eng","note":"PMID: 31924224\nPMCID: PMC6954546","page":"4","source":"PubMed","title":"Budget impact analysis of robotic exoskeleton use for locomotor training following spinal cord injury in four SCI Model Systems","volume":"17","author":[{"family":"Pinto","given":"Daniel"},{"family":"Garnier","given":"Mauricio"},{"family":"Barbas","given":"Jason"},{"family":"Chang","given":"Shuo-Hsiu"},{"family":"Charlifue","given":"Susan"},{"family":"Field-Fote","given":"Edelle"},{"family":"Furbish","given":"Catherine"},{"family":"Tefertiller","given":"Candy"},{"family":"Mummidisetty","given":"Chaithanya K."},{"family":"Taylor","given":"Heather"},{"family":"Jayaraman","given":"Arun"},{"family":"Heinemann","given":"Allen W."}],"issued":{"date-parts":[["2020",1,10]]}}},{"id":605,"uris":["http://zotero.org/groups/6317003/items/DNHB66WB"],"itemData":{"id":605,"type":"article-journal","abstract":"BACKGROUND AND PURPOSE: Stroke is a leading cause of disability. Rehabilitation robotics have been developed to aid in recovery after a stroke. This study determined the additional cost of robot-assisted therapy and tested its cost-effectiveness.\nMETHODS: We estimated the intervention costs and tracked participants' healthcare costs. We collected quality of life using the Stroke Impact Scale and the Health Utilities Index. We analyzed the cost data at 36 weeks postrandomization using multivariate regression models controlling for site, presence of a prior stroke, and Veterans Affairs costs in the year before randomization.\nRESULTS: A total of 127 participants were randomized to usual care plus robot therapy (n=49), usual care plus intensive comparison therapy (n=50), or usual care alone (n=28). The average cost of delivering robot therapy and intensive comparison therapy was $5152 and $7382, respectively (P&lt;0.001), and both were significantly more expensive than usual care alone (no additional intervention costs). At 36 weeks postrandomization, the total costs were comparable for the 3 groups ($17 831 for robot therapy, $19 746 for intensive comparison therapy, and $19 098 for usual care). Changes in quality of life were modest and not statistically different.\nCONCLUSIONS: The added</w:instrText>
      </w:r>
      <w:r w:rsidR="002B01EF" w:rsidRPr="002B01EF">
        <w:rPr>
          <w:lang w:val="en-US"/>
        </w:rPr>
        <w:instrText xml:space="preserve"> cost of delivering robot or intensive comparison therapy was recuperated by lower healthcare use costs compared with those in the usual care group. However, uncertainty remains about the cost-effectiveness of robotic-assisted rehabilitation compared with traditional rehabilitation. Clinical Trial Registration- URL: http://clinicaltrials.gov. Unique identifier: NCT00372411.","container-title":"Stroke","DOI":"10.1161/STROKEAHA.110.606442","ISSN":"1524-4628","issue":"9","journalAbbreviation":"Stroke","language":"eng","note":"PMID: 21757677\nPMCID: PMC4445835","page":"2630-2632","source":"PubMed","title":"An economic analysis of robot-assisted therapy for long-term upper-limb impairment after stroke","volume":"42","author":[{"family":"Wagner","given":"Todd H."},{"family":"Lo","given":"Albert C."},{"family":"Peduzzi","given":"Peter"},{"family":"Bravata","given":"Dawn M."},{"family":"Huang","given":"Grant D."},{"family":"Krebs","given":"Hermano I."},{"family":"Ringer","given":"Robert J."},{"family":"Federman","given":"Daniel G."},{"family":"Richards","given":"Lorie G."},{"family":"Haselkorn","given":"Jodie K."},{"family":"Wittenberg","given":"George F."},{"family":"Volpe","given":"Bruce T."},{"family":"Bever","given":"Christopher T."},{"family":"Duncan","given":"Pamela W."},{"family":"Siroka","given":"Andrew"},{"family":"Guarino","given":"Peter D."}],"issued":{"date-parts":[["2011",9]]}}}],"schema":"https://github.com/citation-style-language/schema/raw/master/csl-citation.json"} </w:instrText>
      </w:r>
      <w:r w:rsidR="002B01EF">
        <w:fldChar w:fldCharType="separate"/>
      </w:r>
      <w:r w:rsidR="002B01EF" w:rsidRPr="002B01EF">
        <w:rPr>
          <w:lang w:val="en-US"/>
        </w:rPr>
        <w:t>(Araújo et al., 2010; Mehrholz et al., 2018; Nascimento et al., 2021; Park et al., 2024; Pinto et al., 2020; Wagner et al., 2011)</w:t>
      </w:r>
      <w:r w:rsidR="002B01EF">
        <w:fldChar w:fldCharType="end"/>
      </w:r>
      <w:r w:rsidR="00971DA7" w:rsidRPr="002B01EF">
        <w:rPr>
          <w:lang w:val="en-US"/>
        </w:rPr>
        <w:t>.</w:t>
      </w:r>
    </w:p>
    <w:p w14:paraId="61922591" w14:textId="77777777" w:rsidR="00971DA7" w:rsidRPr="002B01EF" w:rsidRDefault="00971DA7" w:rsidP="00971DA7">
      <w:pPr>
        <w:rPr>
          <w:lang w:val="en-US"/>
        </w:rPr>
      </w:pPr>
    </w:p>
    <w:p w14:paraId="2C215A63" w14:textId="1DC40642" w:rsidR="00971DA7" w:rsidRDefault="00971DA7" w:rsidP="00971DA7">
      <w:pPr>
        <w:pStyle w:val="Legenda"/>
        <w:keepNext/>
      </w:pPr>
      <w:r>
        <w:lastRenderedPageBreak/>
        <w:t xml:space="preserve">Tabela </w:t>
      </w:r>
      <w:fldSimple w:instr=" SEQ Tabela \* ARABIC ">
        <w:r>
          <w:rPr>
            <w:noProof/>
          </w:rPr>
          <w:t>1</w:t>
        </w:r>
      </w:fldSimple>
      <w:r>
        <w:t>. Estimativa de ganhos financeiros por paciente para o DF, ao longo de 5 anos.</w:t>
      </w:r>
    </w:p>
    <w:p w14:paraId="789208B4" w14:textId="7A27BD32" w:rsidR="00971DA7" w:rsidRPr="00FC3079" w:rsidRDefault="00971DA7" w:rsidP="00971DA7">
      <w:pPr>
        <w:ind w:firstLine="0"/>
      </w:pPr>
      <w:r w:rsidRPr="00971DA7">
        <w:rPr>
          <w:noProof/>
        </w:rPr>
        <w:drawing>
          <wp:inline distT="0" distB="0" distL="0" distR="0" wp14:anchorId="060952AA" wp14:editId="64D825F1">
            <wp:extent cx="5943600" cy="2199640"/>
            <wp:effectExtent l="0" t="0" r="0" b="0"/>
            <wp:docPr id="46" name="Imagem 45" descr="Interface gráfica do usuário, Texto, Aplicativo, Email&#10;&#10;O conteúdo gerado por IA pode estar incorreto.">
              <a:extLst xmlns:a="http://schemas.openxmlformats.org/drawingml/2006/main">
                <a:ext uri="{FF2B5EF4-FFF2-40B4-BE49-F238E27FC236}">
                  <a16:creationId xmlns:a16="http://schemas.microsoft.com/office/drawing/2014/main" id="{158DFCFC-07C6-6427-0FD8-37B8E1CEE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5" descr="Interface gráfica do usuário, Texto, Aplicativo, Email&#10;&#10;O conteúdo gerado por IA pode estar incorreto.">
                      <a:extLst>
                        <a:ext uri="{FF2B5EF4-FFF2-40B4-BE49-F238E27FC236}">
                          <a16:creationId xmlns:a16="http://schemas.microsoft.com/office/drawing/2014/main" id="{158DFCFC-07C6-6427-0FD8-37B8E1CEE54D}"/>
                        </a:ext>
                      </a:extLst>
                    </pic:cNvPr>
                    <pic:cNvPicPr>
                      <a:picLocks noChangeAspect="1"/>
                    </pic:cNvPicPr>
                  </pic:nvPicPr>
                  <pic:blipFill>
                    <a:blip r:embed="rId12"/>
                    <a:stretch>
                      <a:fillRect/>
                    </a:stretch>
                  </pic:blipFill>
                  <pic:spPr>
                    <a:xfrm>
                      <a:off x="0" y="0"/>
                      <a:ext cx="5943600" cy="2199640"/>
                    </a:xfrm>
                    <a:prstGeom prst="rect">
                      <a:avLst/>
                    </a:prstGeom>
                  </pic:spPr>
                </pic:pic>
              </a:graphicData>
            </a:graphic>
          </wp:inline>
        </w:drawing>
      </w:r>
    </w:p>
    <w:p w14:paraId="4C6B1629" w14:textId="77777777" w:rsidR="003F6DF7" w:rsidRPr="00FC3079" w:rsidRDefault="003F6DF7" w:rsidP="00971DA7">
      <w:pPr>
        <w:ind w:firstLine="0"/>
      </w:pPr>
    </w:p>
    <w:p w14:paraId="2DD5FF03" w14:textId="60F280D9"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3.</w:t>
      </w:r>
      <w:r w:rsidR="006A352B">
        <w:rPr>
          <w:rFonts w:ascii="Google Sans" w:eastAsia="Google Sans" w:hAnsi="Google Sans" w:cs="Google Sans"/>
          <w:color w:val="1B1C1D"/>
        </w:rPr>
        <w:t>3</w:t>
      </w:r>
      <w:r>
        <w:rPr>
          <w:rFonts w:ascii="Google Sans" w:eastAsia="Google Sans" w:hAnsi="Google Sans" w:cs="Google Sans"/>
          <w:color w:val="1B1C1D"/>
        </w:rPr>
        <w:t>. Parcerias Locais e Internacionais Estruturantes</w:t>
      </w:r>
    </w:p>
    <w:p w14:paraId="2DD5FF05" w14:textId="77777777" w:rsidR="005C5A99" w:rsidRDefault="00E878D6" w:rsidP="00CD65D0">
      <w:r>
        <w:t>O sucesso do Centro de Reabilitação depende da pesquisa translacional, que exige a integração entre a engenharia (UnB/LARA) e o ambiente clínico (SUS-DF).</w:t>
      </w:r>
    </w:p>
    <w:p w14:paraId="2DD5FF06" w14:textId="2A462511" w:rsidR="005C5A99" w:rsidRDefault="00E878D6" w:rsidP="00484C1E">
      <w:pPr>
        <w:pStyle w:val="Ttulo4"/>
      </w:pPr>
      <w:r>
        <w:t>Parcerias Locais Estratégicas</w:t>
      </w:r>
    </w:p>
    <w:p w14:paraId="2DD5FF07" w14:textId="39E69ABC" w:rsidR="005C5A99" w:rsidRDefault="00E878D6" w:rsidP="00CD65D0">
      <w:r>
        <w:t>As colaborações potenciais com o Hospital Universitário de Brasília (HUB), o Hospital de Base Paulo Eugênio e o Hospital de Apoio garantem o acesso à população alvo (pacientes pós-AVC e lesionados medulares) e fornecem o ambiente real para os testes clínicos e a validação funcional. A participação de docente d</w:t>
      </w:r>
      <w:r w:rsidR="00CE4F21">
        <w:t>a</w:t>
      </w:r>
      <w:r>
        <w:t xml:space="preserve"> Fisioterapia </w:t>
      </w:r>
      <w:r w:rsidR="00CE4F21">
        <w:t xml:space="preserve">--- </w:t>
      </w:r>
      <w:r>
        <w:t xml:space="preserve"> João Durigan</w:t>
      </w:r>
      <w:r w:rsidR="00CE4F21">
        <w:t xml:space="preserve"> --- </w:t>
      </w:r>
      <w:r w:rsidR="00380D12">
        <w:t>,</w:t>
      </w:r>
      <w:r w:rsidR="00327B30">
        <w:t xml:space="preserve"> d</w:t>
      </w:r>
      <w:r w:rsidR="00B67090">
        <w:t>e médicos especialista em áreas estratégicas</w:t>
      </w:r>
      <w:r w:rsidR="007D2DBC">
        <w:t xml:space="preserve"> --- </w:t>
      </w:r>
      <w:r w:rsidR="007D192F">
        <w:t>Amary Gondim</w:t>
      </w:r>
      <w:r w:rsidR="00B67090">
        <w:t xml:space="preserve"> (neurocirurgião)</w:t>
      </w:r>
      <w:r w:rsidR="00FB7E7A">
        <w:t xml:space="preserve">, </w:t>
      </w:r>
      <w:r w:rsidR="00327B30">
        <w:t>Laryssa Men</w:t>
      </w:r>
      <w:r w:rsidR="007D2DBC">
        <w:t>e</w:t>
      </w:r>
      <w:r w:rsidR="00327B30">
        <w:t>gaz</w:t>
      </w:r>
      <w:r w:rsidR="00FB7E7A">
        <w:t xml:space="preserve"> (ecocardiografista), </w:t>
      </w:r>
      <w:r w:rsidR="00327B30">
        <w:t>Rodolfo</w:t>
      </w:r>
      <w:r w:rsidR="007D2DBC">
        <w:t xml:space="preserve"> (nefrologista e gestor</w:t>
      </w:r>
      <w:r w:rsidR="00A8310C">
        <w:t xml:space="preserve"> de hospitais)</w:t>
      </w:r>
      <w:r w:rsidR="00327B30">
        <w:t xml:space="preserve"> e Giuseppe</w:t>
      </w:r>
      <w:r w:rsidR="00A8310C">
        <w:t xml:space="preserve"> (nefrologista e gestor de hospitais)</w:t>
      </w:r>
      <w:r>
        <w:t xml:space="preserve"> assegura a expertise clí</w:t>
      </w:r>
      <w:r w:rsidR="00951CB6">
        <w:t>nica</w:t>
      </w:r>
      <w:r w:rsidR="00CE4F21">
        <w:t xml:space="preserve"> e de gestão hospitalar</w:t>
      </w:r>
      <w:r w:rsidR="00951CB6">
        <w:t xml:space="preserve"> </w:t>
      </w:r>
      <w:r>
        <w:t>na definição dos protocolos de reabilitação</w:t>
      </w:r>
      <w:r w:rsidR="00CE4F21">
        <w:t>.</w:t>
      </w:r>
    </w:p>
    <w:p w14:paraId="2DD5FF08" w14:textId="5EBAC1EC" w:rsidR="005C5A99" w:rsidRDefault="00E878D6" w:rsidP="00484C1E">
      <w:pPr>
        <w:pStyle w:val="Ttulo4"/>
      </w:pPr>
      <w:r>
        <w:t>Rede Internacional de Fomento e Colaboração</w:t>
      </w:r>
    </w:p>
    <w:p w14:paraId="2DD5FF09" w14:textId="59E29FB9" w:rsidR="005C5A99" w:rsidRDefault="00E878D6" w:rsidP="00CD65D0">
      <w:r>
        <w:t xml:space="preserve">As parcerias internacionais são cruciais para o benchmarking e para a transferência de tecnologias de terceira geração. O projeto se beneficiará das colaborações ativas com o Biomechanical Engineering Lab (BIOMEC/UPC, Espanha), o CHART (Nottingham, Reino Unido) e </w:t>
      </w:r>
      <w:commentRangeStart w:id="16"/>
      <w:r>
        <w:t xml:space="preserve">o NHCR (TUM, Alemanha), </w:t>
      </w:r>
      <w:commentRangeEnd w:id="16"/>
      <w:r w:rsidR="00B857F3">
        <w:rPr>
          <w:rStyle w:val="Refdecomentrio"/>
        </w:rPr>
        <w:commentReference w:id="16"/>
      </w:r>
      <w:r>
        <w:t xml:space="preserve">centros de excelência </w:t>
      </w:r>
      <w:r>
        <w:lastRenderedPageBreak/>
        <w:t>em robótica assistiva e interfaces neurais. O Edital Desafio DF permite a participação de pesquisadores externos ao DF em até 1/</w:t>
      </w:r>
      <w:r w:rsidR="00D250D2">
        <w:t>3</w:t>
      </w:r>
      <w:r>
        <w:t xml:space="preserve"> da equipe, viabilizando a formação de uma rede robusta. O planejamento inclui missões técnicas para o INRIA (França) e universidades</w:t>
      </w:r>
      <w:r w:rsidR="00552089">
        <w:t>,</w:t>
      </w:r>
      <w:r>
        <w:t xml:space="preserve"> como Harvard e </w:t>
      </w:r>
      <w:commentRangeStart w:id="17"/>
      <w:r>
        <w:t>Northwestern</w:t>
      </w:r>
      <w:commentRangeEnd w:id="17"/>
      <w:r w:rsidR="004347D8">
        <w:rPr>
          <w:rStyle w:val="Refdecomentrio"/>
        </w:rPr>
        <w:commentReference w:id="17"/>
      </w:r>
      <w:r>
        <w:t>, maximizando o intercâmbio de conhecimento e acelerando o P&amp;D 1.</w:t>
      </w:r>
    </w:p>
    <w:p w14:paraId="2DD5FF0A"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rPr>
      </w:pPr>
    </w:p>
    <w:p w14:paraId="2DD5FF0B"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4. Metodologia de Execução das Atividades (Item 7.6)</w:t>
      </w:r>
    </w:p>
    <w:p w14:paraId="461F8088" w14:textId="0A329552" w:rsidR="001F65B2" w:rsidRDefault="00502DD5" w:rsidP="00B00C3C">
      <w:pPr>
        <w:ind w:firstLine="0"/>
        <w:rPr>
          <w:rStyle w:val="nfase"/>
        </w:rPr>
      </w:pPr>
      <w:r w:rsidRPr="00502DD5">
        <w:rPr>
          <w:rStyle w:val="nfase"/>
        </w:rPr>
        <w:t>[7.6.  Metodologia de execução das atividades ou projetos;]</w:t>
      </w:r>
    </w:p>
    <w:p w14:paraId="37BB53D0" w14:textId="77777777" w:rsidR="001F65B2" w:rsidRDefault="001F65B2" w:rsidP="00B00C3C">
      <w:pPr>
        <w:ind w:firstLine="0"/>
        <w:rPr>
          <w:rStyle w:val="nfase"/>
        </w:rPr>
      </w:pPr>
    </w:p>
    <w:p w14:paraId="141757C2" w14:textId="77777777" w:rsidR="00502DD5" w:rsidRPr="00502DD5" w:rsidRDefault="00502DD5" w:rsidP="00502DD5">
      <w:pPr>
        <w:rPr>
          <w:rStyle w:val="nfase"/>
        </w:rPr>
      </w:pPr>
    </w:p>
    <w:p w14:paraId="51199B2A" w14:textId="77777777" w:rsidR="002E2A13" w:rsidRPr="002E2A13" w:rsidRDefault="002E2A13" w:rsidP="002E2A13">
      <w:pPr>
        <w:rPr>
          <w:szCs w:val="24"/>
        </w:rPr>
      </w:pPr>
      <w:r w:rsidRPr="002E2A13">
        <w:rPr>
          <w:szCs w:val="24"/>
        </w:rPr>
        <w:t>O projeto será executado em ciclo de 18 meses, com possibilidade de prorrogação justificada até 24 meses, estruturado em </w:t>
      </w:r>
      <w:r w:rsidRPr="002E2A13">
        <w:rPr>
          <w:b/>
          <w:bCs/>
          <w:szCs w:val="24"/>
        </w:rPr>
        <w:t xml:space="preserve">5 </w:t>
      </w:r>
      <w:commentRangeStart w:id="18"/>
      <w:r w:rsidRPr="002E2A13">
        <w:rPr>
          <w:b/>
          <w:bCs/>
          <w:szCs w:val="24"/>
        </w:rPr>
        <w:t>eixos</w:t>
      </w:r>
      <w:commentRangeEnd w:id="18"/>
      <w:r w:rsidR="00625433">
        <w:rPr>
          <w:rStyle w:val="Refdecomentrio"/>
        </w:rPr>
        <w:commentReference w:id="18"/>
      </w:r>
      <w:r w:rsidRPr="002E2A13">
        <w:rPr>
          <w:b/>
          <w:bCs/>
          <w:szCs w:val="24"/>
        </w:rPr>
        <w:t xml:space="preserve"> interdependentes com 2 linhas de trabalho paralelas</w:t>
      </w:r>
      <w:r w:rsidRPr="002E2A13">
        <w:rPr>
          <w:szCs w:val="24"/>
        </w:rPr>
        <w:t>:</w:t>
      </w:r>
    </w:p>
    <w:p w14:paraId="5E627CA3" w14:textId="77777777" w:rsidR="002E2A13" w:rsidRPr="002E2A13" w:rsidRDefault="002E2A13" w:rsidP="002E2A13">
      <w:pPr>
        <w:rPr>
          <w:szCs w:val="24"/>
        </w:rPr>
      </w:pPr>
      <w:r w:rsidRPr="002E2A13">
        <w:rPr>
          <w:szCs w:val="24"/>
        </w:rPr>
        <w:t>A estrutura metodológica do projeto foi cuidadosamente concebida para maximizar sinergias entre as duas linhas tecnológicas enquanto mantém clareza operacional e responsabilidades bem definidas. O faseamento em 18 meses representa período crítico para demonstração de viabilidade de ambas as estratégias: suficiente para aquisição, instalação, adaptação e validação inicial de exoesqueleto comercial; simultaneamente, viável para desenvolvimento, prototipagem iterativa e testes clínicos iniciais de andador robótico. A possibilidade de prorrogação até 24 meses oferece flexibilidade para cenários onde aprovações regulatórias se estendem ou quando iterações adicionais de prototipagem se justificam cientificamente.</w:t>
      </w:r>
    </w:p>
    <w:p w14:paraId="03546604" w14:textId="6C33E236" w:rsidR="002E2A13" w:rsidRPr="002E2A13" w:rsidRDefault="002E2A13" w:rsidP="002E2A13">
      <w:pPr>
        <w:rPr>
          <w:szCs w:val="24"/>
        </w:rPr>
      </w:pPr>
      <w:r w:rsidRPr="002E2A13">
        <w:rPr>
          <w:szCs w:val="24"/>
        </w:rPr>
        <w:t>A organização em dois eixos de trabalho reflete natureza distinta das tarefas: </w:t>
      </w:r>
      <w:r w:rsidRPr="002E2A13">
        <w:rPr>
          <w:b/>
          <w:bCs/>
          <w:szCs w:val="24"/>
        </w:rPr>
        <w:t>Linha 1 (Exoesqueleto)</w:t>
      </w:r>
      <w:r w:rsidRPr="002E2A13">
        <w:rPr>
          <w:szCs w:val="24"/>
        </w:rPr>
        <w:t> é majoritariamente de integração, adaptação e transferência de conhecimento de tecnologia existente; </w:t>
      </w:r>
      <w:r w:rsidRPr="002E2A13">
        <w:rPr>
          <w:b/>
          <w:bCs/>
          <w:szCs w:val="24"/>
        </w:rPr>
        <w:t>Linha 2 (Andador Robótico)</w:t>
      </w:r>
      <w:r w:rsidRPr="002E2A13">
        <w:rPr>
          <w:szCs w:val="24"/>
        </w:rPr>
        <w:t> é majoritariamente de P&amp;D criativo, prototipagem e inovação. Ambas as linhas compartilham infraestrutura comum (centros de análise, equipes clínicas, administrativas) mas mantêm estrutura técnica separada (grupos de engenharia, protocolos clínicos específicos, orçamentos dedicados).</w:t>
      </w:r>
    </w:p>
    <w:p w14:paraId="6431F481" w14:textId="31958B9C" w:rsidR="007E64CC" w:rsidRPr="00CB7617" w:rsidRDefault="001D0777" w:rsidP="00CD65D0">
      <w:pPr>
        <w:rPr>
          <w:szCs w:val="24"/>
        </w:rPr>
      </w:pPr>
      <w:r w:rsidRPr="00CB7617">
        <w:rPr>
          <w:szCs w:val="24"/>
        </w:rPr>
        <w:lastRenderedPageBreak/>
        <w:t>O cronograma de atividades está discriminado no ANEXO 1.</w:t>
      </w:r>
    </w:p>
    <w:p w14:paraId="5D98BA76" w14:textId="77777777" w:rsidR="00DA3F54" w:rsidRDefault="00DA3F54" w:rsidP="00CB7617">
      <w:pPr>
        <w:pBdr>
          <w:top w:val="nil"/>
          <w:left w:val="nil"/>
          <w:bottom w:val="nil"/>
          <w:right w:val="nil"/>
          <w:between w:val="nil"/>
        </w:pBdr>
        <w:spacing w:after="240"/>
        <w:rPr>
          <w:rFonts w:eastAsia="Google Sans Text"/>
          <w:b/>
          <w:bCs/>
          <w:color w:val="1B1C1D"/>
          <w:szCs w:val="24"/>
        </w:rPr>
      </w:pPr>
    </w:p>
    <w:p w14:paraId="1001385F" w14:textId="3B14CC11" w:rsidR="00CB7617" w:rsidRPr="00CB7617" w:rsidRDefault="00DA3F54" w:rsidP="00DA3F54">
      <w:pPr>
        <w:pStyle w:val="Ttulo3"/>
      </w:pPr>
      <w:r>
        <w:t>4</w:t>
      </w:r>
      <w:r w:rsidR="00CB7617" w:rsidRPr="00CB7617">
        <w:t>.1</w:t>
      </w:r>
      <w:r>
        <w:t>.</w:t>
      </w:r>
      <w:r w:rsidR="00CB7617" w:rsidRPr="00CB7617">
        <w:t xml:space="preserve"> Estrutura Geral e Faseamento Integrado</w:t>
      </w:r>
    </w:p>
    <w:p w14:paraId="19DC42E5" w14:textId="11B56BEF" w:rsidR="00CB7617" w:rsidRPr="00CB7617" w:rsidRDefault="00CB7617" w:rsidP="00CB7617">
      <w:p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O projeto será executado em ciclo de 18 meses, com possibilidade de prorrogação justificada até 24 meses, estruturado em </w:t>
      </w:r>
      <w:r w:rsidRPr="00CB7617">
        <w:rPr>
          <w:rFonts w:eastAsia="Google Sans Text"/>
          <w:b/>
          <w:bCs/>
          <w:color w:val="1B1C1D"/>
          <w:szCs w:val="24"/>
        </w:rPr>
        <w:t>5 eixos interdependentes com 2 linhas de trabalho paralelas</w:t>
      </w:r>
      <w:r w:rsidR="008C6DB6">
        <w:rPr>
          <w:rFonts w:eastAsia="Google Sans Text"/>
          <w:color w:val="1B1C1D"/>
          <w:szCs w:val="24"/>
        </w:rPr>
        <w:t xml:space="preserve"> e um </w:t>
      </w:r>
      <w:r w:rsidR="008C6DB6" w:rsidRPr="008C6DB6">
        <w:rPr>
          <w:rFonts w:eastAsia="Google Sans Text"/>
          <w:color w:val="1B1C1D"/>
          <w:szCs w:val="24"/>
        </w:rPr>
        <w:t xml:space="preserve">eixo transversal - gestão, </w:t>
      </w:r>
      <w:r w:rsidR="008C6DB6">
        <w:rPr>
          <w:rFonts w:eastAsia="Google Sans Text"/>
          <w:color w:val="1B1C1D"/>
          <w:szCs w:val="24"/>
        </w:rPr>
        <w:t>RH</w:t>
      </w:r>
      <w:r w:rsidR="008C6DB6" w:rsidRPr="008C6DB6">
        <w:rPr>
          <w:rFonts w:eastAsia="Google Sans Text"/>
          <w:color w:val="1B1C1D"/>
          <w:szCs w:val="24"/>
        </w:rPr>
        <w:t xml:space="preserve"> e sustentabilidade (</w:t>
      </w:r>
      <w:r w:rsidR="008C6DB6">
        <w:rPr>
          <w:rFonts w:eastAsia="Google Sans Text"/>
          <w:color w:val="1B1C1D"/>
          <w:szCs w:val="24"/>
        </w:rPr>
        <w:t>E</w:t>
      </w:r>
      <w:r w:rsidR="008C6DB6" w:rsidRPr="008C6DB6">
        <w:rPr>
          <w:rFonts w:eastAsia="Google Sans Text"/>
          <w:color w:val="1B1C1D"/>
          <w:szCs w:val="24"/>
        </w:rPr>
        <w:t>ixo 5)</w:t>
      </w:r>
      <w:r w:rsidR="008C6DB6">
        <w:rPr>
          <w:rFonts w:eastAsia="Google Sans Text"/>
          <w:color w:val="1B1C1D"/>
          <w:szCs w:val="24"/>
        </w:rPr>
        <w:t>.</w:t>
      </w:r>
    </w:p>
    <w:p w14:paraId="31FF0F61" w14:textId="77777777" w:rsidR="00CB7617" w:rsidRPr="00CB7617" w:rsidRDefault="00CB7617" w:rsidP="00DA3F54">
      <w:pPr>
        <w:pStyle w:val="Ttulo4"/>
      </w:pPr>
      <w:r w:rsidRPr="00CB7617">
        <w:t>LINHA 1 - EXOESQUELETO COMERCIAL:</w:t>
      </w:r>
    </w:p>
    <w:p w14:paraId="20FDBAF5" w14:textId="77777777" w:rsidR="00CB7617" w:rsidRPr="00DA3F54" w:rsidRDefault="00CB7617" w:rsidP="006A13CC">
      <w:pPr>
        <w:pStyle w:val="PargrafodaLista"/>
        <w:numPr>
          <w:ilvl w:val="0"/>
          <w:numId w:val="3"/>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1A: Infraestrutura e aquisição de exoesqueleto comercial</w:t>
      </w:r>
    </w:p>
    <w:p w14:paraId="40F9FDC1" w14:textId="77777777" w:rsidR="00CB7617" w:rsidRPr="00DA3F54" w:rsidRDefault="00CB7617" w:rsidP="006A13CC">
      <w:pPr>
        <w:pStyle w:val="PargrafodaLista"/>
        <w:numPr>
          <w:ilvl w:val="0"/>
          <w:numId w:val="3"/>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2A: Domínio técnico, adaptações e otimizações para contexto local</w:t>
      </w:r>
    </w:p>
    <w:p w14:paraId="5188AA28" w14:textId="77777777" w:rsidR="00CB7617" w:rsidRPr="00DA3F54" w:rsidRDefault="00CB7617" w:rsidP="006A13CC">
      <w:pPr>
        <w:pStyle w:val="PargrafodaLista"/>
        <w:numPr>
          <w:ilvl w:val="0"/>
          <w:numId w:val="3"/>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3A: Validação clínica com protocolos específicos para exoesqueleto</w:t>
      </w:r>
    </w:p>
    <w:p w14:paraId="02F4A098" w14:textId="77777777" w:rsidR="00CB7617" w:rsidRPr="00DA3F54" w:rsidRDefault="00CB7617" w:rsidP="006A13CC">
      <w:pPr>
        <w:pStyle w:val="PargrafodaLista"/>
        <w:numPr>
          <w:ilvl w:val="0"/>
          <w:numId w:val="3"/>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4A: Transferência de conhecimento e sustentabilidade</w:t>
      </w:r>
    </w:p>
    <w:p w14:paraId="7DC19572" w14:textId="77777777" w:rsidR="00CB7617" w:rsidRPr="00CB7617" w:rsidRDefault="00CB7617" w:rsidP="00DA3F54">
      <w:pPr>
        <w:pStyle w:val="Ttulo4"/>
      </w:pPr>
      <w:r w:rsidRPr="00CB7617">
        <w:t>LINHA 2 - ANDADOR ROBÓTICO INTELIGENTE:</w:t>
      </w:r>
    </w:p>
    <w:p w14:paraId="068F3965" w14:textId="77777777" w:rsidR="00CB7617" w:rsidRPr="00DA3F54" w:rsidRDefault="00CB7617" w:rsidP="006A13CC">
      <w:pPr>
        <w:pStyle w:val="PargrafodaLista"/>
        <w:numPr>
          <w:ilvl w:val="0"/>
          <w:numId w:val="4"/>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1B: Infraestrutura de prototipagem e benchmarking</w:t>
      </w:r>
    </w:p>
    <w:p w14:paraId="3F998F5D" w14:textId="77777777" w:rsidR="00CB7617" w:rsidRPr="00DA3F54" w:rsidRDefault="00CB7617" w:rsidP="006A13CC">
      <w:pPr>
        <w:pStyle w:val="PargrafodaLista"/>
        <w:numPr>
          <w:ilvl w:val="0"/>
          <w:numId w:val="4"/>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2B: P&amp;D de andador robótico híbrido (assistência + sensores + IA + RV)</w:t>
      </w:r>
    </w:p>
    <w:p w14:paraId="011DBB0E" w14:textId="77777777" w:rsidR="00CB7617" w:rsidRPr="00DA3F54" w:rsidRDefault="00CB7617" w:rsidP="006A13CC">
      <w:pPr>
        <w:pStyle w:val="PargrafodaLista"/>
        <w:numPr>
          <w:ilvl w:val="0"/>
          <w:numId w:val="4"/>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3B: Validação clínica paralela com protocolo específico</w:t>
      </w:r>
    </w:p>
    <w:p w14:paraId="6C9DBA83" w14:textId="77777777" w:rsidR="00CB7617" w:rsidRPr="00DA3F54" w:rsidRDefault="00CB7617" w:rsidP="006A13CC">
      <w:pPr>
        <w:pStyle w:val="PargrafodaLista"/>
        <w:numPr>
          <w:ilvl w:val="0"/>
          <w:numId w:val="4"/>
        </w:numPr>
        <w:pBdr>
          <w:top w:val="nil"/>
          <w:left w:val="nil"/>
          <w:bottom w:val="nil"/>
          <w:right w:val="nil"/>
          <w:between w:val="nil"/>
        </w:pBdr>
        <w:spacing w:after="240"/>
        <w:rPr>
          <w:rFonts w:eastAsia="Google Sans Text"/>
          <w:color w:val="1B1C1D"/>
          <w:szCs w:val="24"/>
        </w:rPr>
      </w:pPr>
      <w:r w:rsidRPr="00DA3F54">
        <w:rPr>
          <w:rFonts w:eastAsia="Google Sans Text"/>
          <w:color w:val="1B1C1D"/>
          <w:szCs w:val="24"/>
        </w:rPr>
        <w:t>Eixo 4B: Transferência e escalabilidade</w:t>
      </w:r>
    </w:p>
    <w:p w14:paraId="475FF5A3" w14:textId="77777777" w:rsidR="00DA3F54" w:rsidRDefault="00DA3F54" w:rsidP="00CB7617">
      <w:pPr>
        <w:pBdr>
          <w:top w:val="nil"/>
          <w:left w:val="nil"/>
          <w:bottom w:val="nil"/>
          <w:right w:val="nil"/>
          <w:between w:val="nil"/>
        </w:pBdr>
        <w:spacing w:after="240"/>
        <w:rPr>
          <w:rFonts w:eastAsia="Google Sans Text"/>
          <w:b/>
          <w:bCs/>
          <w:color w:val="1B1C1D"/>
          <w:szCs w:val="24"/>
        </w:rPr>
      </w:pPr>
    </w:p>
    <w:p w14:paraId="49BC6201" w14:textId="27E58E61" w:rsidR="00CB7617" w:rsidRDefault="00DA3F54" w:rsidP="00DA3F54">
      <w:pPr>
        <w:pStyle w:val="Ttulo3"/>
      </w:pPr>
      <w:r>
        <w:t>4</w:t>
      </w:r>
      <w:r w:rsidR="00CB7617" w:rsidRPr="00CB7617">
        <w:t>.2</w:t>
      </w:r>
      <w:r>
        <w:t>.</w:t>
      </w:r>
      <w:r w:rsidR="00CB7617" w:rsidRPr="00CB7617">
        <w:t xml:space="preserve"> Fase I: Estruturação Integrada (Meses 1-6)</w:t>
      </w:r>
    </w:p>
    <w:p w14:paraId="2E18A69F" w14:textId="772DE8D6" w:rsidR="00134619" w:rsidRPr="00134619" w:rsidRDefault="00134619" w:rsidP="00134619">
      <w:r w:rsidRPr="00134619">
        <w:t>A Fase I representa período crítico de fundação, durante o qual infraestrutura física é estabelecida, equipes são formadas, documentos regulatórios são preparados e ambos os dispositivos são adquiridos/iniciados. Esta fase requer sincronização cuidadosa de múltiplas atividades paralelas para garantir que, ao final de 6 meses, Centro esteja pronto para entrada na Fase II de trabalho técnico intensivo.</w:t>
      </w:r>
    </w:p>
    <w:p w14:paraId="5B08AEBB" w14:textId="77777777" w:rsidR="00CB7617" w:rsidRPr="00CB7617" w:rsidRDefault="00CB7617" w:rsidP="00B719B1">
      <w:pPr>
        <w:pStyle w:val="Ttulo4"/>
      </w:pPr>
      <w:r w:rsidRPr="00CB7617">
        <w:t>Atividades Comuns:</w:t>
      </w:r>
    </w:p>
    <w:p w14:paraId="77242B20" w14:textId="05192BE9" w:rsidR="00CB7617" w:rsidRPr="009D3132" w:rsidRDefault="00CB7617" w:rsidP="006A13CC">
      <w:pPr>
        <w:pStyle w:val="PargrafodaLista"/>
        <w:numPr>
          <w:ilvl w:val="0"/>
          <w:numId w:val="5"/>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lastRenderedPageBreak/>
        <w:t>Implantação de infraestrutura física do Centro): salas separadas para exoesqueleto e prototipagem, laboratório de movimento, espaço clínico</w:t>
      </w:r>
    </w:p>
    <w:p w14:paraId="665AB63F" w14:textId="77777777" w:rsidR="00CB7617" w:rsidRPr="009D3132" w:rsidRDefault="00CB7617" w:rsidP="006A13CC">
      <w:pPr>
        <w:pStyle w:val="PargrafodaLista"/>
        <w:numPr>
          <w:ilvl w:val="0"/>
          <w:numId w:val="5"/>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Estruturação de equipe técnica multidisciplinar</w:t>
      </w:r>
    </w:p>
    <w:p w14:paraId="410E8220" w14:textId="77777777" w:rsidR="00CB7617" w:rsidRPr="009D3132" w:rsidRDefault="00CB7617" w:rsidP="006A13CC">
      <w:pPr>
        <w:pStyle w:val="PargrafodaLista"/>
        <w:numPr>
          <w:ilvl w:val="0"/>
          <w:numId w:val="5"/>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Elaboração de 2 protocolos clínicos (um para exoesqueleto, outro para andador robótico)</w:t>
      </w:r>
    </w:p>
    <w:p w14:paraId="597A51D9" w14:textId="77777777" w:rsidR="00CB7617" w:rsidRPr="00C73E8D" w:rsidRDefault="00CB7617" w:rsidP="00B719B1">
      <w:pPr>
        <w:pStyle w:val="Ttulo4"/>
      </w:pPr>
      <w:r w:rsidRPr="00C73E8D">
        <w:t>Atividades LINHA 1 (Exoesqueleto):</w:t>
      </w:r>
    </w:p>
    <w:p w14:paraId="44A2CBF9" w14:textId="77777777" w:rsidR="00CB7617" w:rsidRPr="009D3132" w:rsidRDefault="00CB7617" w:rsidP="006A13CC">
      <w:pPr>
        <w:pStyle w:val="PargrafodaLista"/>
        <w:numPr>
          <w:ilvl w:val="0"/>
          <w:numId w:val="6"/>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Prospecção de exoesqueletos comerciais disponíveis (ReWalk, Ekso, FourierX2, HAL)</w:t>
      </w:r>
    </w:p>
    <w:p w14:paraId="3477D6A4" w14:textId="77777777" w:rsidR="00CB7617" w:rsidRPr="009D3132" w:rsidRDefault="00CB7617" w:rsidP="006A13CC">
      <w:pPr>
        <w:pStyle w:val="PargrafodaLista"/>
        <w:numPr>
          <w:ilvl w:val="0"/>
          <w:numId w:val="6"/>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Negociação comercial e importação de 1 exoesqueleto de 2ª/3ª geração</w:t>
      </w:r>
    </w:p>
    <w:p w14:paraId="74721A7B" w14:textId="77777777" w:rsidR="00CB7617" w:rsidRPr="009D3132" w:rsidRDefault="00CB7617" w:rsidP="006A13CC">
      <w:pPr>
        <w:pStyle w:val="PargrafodaLista"/>
        <w:numPr>
          <w:ilvl w:val="0"/>
          <w:numId w:val="6"/>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Recebimento, desempacotamento, instalação e testes iniciais de funcionamento</w:t>
      </w:r>
    </w:p>
    <w:p w14:paraId="586ED6C5" w14:textId="77777777" w:rsidR="00CB7617" w:rsidRPr="009D3132" w:rsidRDefault="00CB7617" w:rsidP="006A13CC">
      <w:pPr>
        <w:pStyle w:val="PargrafodaLista"/>
        <w:numPr>
          <w:ilvl w:val="0"/>
          <w:numId w:val="6"/>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Leitura de manuais técnicos, documentação de engenharia</w:t>
      </w:r>
    </w:p>
    <w:p w14:paraId="2F322799" w14:textId="77777777" w:rsidR="00CB7617" w:rsidRPr="009D3132" w:rsidRDefault="00CB7617" w:rsidP="006A13CC">
      <w:pPr>
        <w:pStyle w:val="PargrafodaLista"/>
        <w:numPr>
          <w:ilvl w:val="0"/>
          <w:numId w:val="6"/>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Início de treinamento da equipe com representantes do fabricante</w:t>
      </w:r>
    </w:p>
    <w:p w14:paraId="3225DEDE" w14:textId="77777777" w:rsidR="00CB7617" w:rsidRPr="00C73E8D" w:rsidRDefault="00CB7617" w:rsidP="00B719B1">
      <w:pPr>
        <w:pStyle w:val="Ttulo4"/>
      </w:pPr>
      <w:r w:rsidRPr="00C73E8D">
        <w:t>Atividades LINHA 2 (Andador Robótico):</w:t>
      </w:r>
    </w:p>
    <w:p w14:paraId="4663AA35" w14:textId="22DC27C4" w:rsidR="00CB7617" w:rsidRPr="009D3132" w:rsidRDefault="00CB7617" w:rsidP="006A13CC">
      <w:pPr>
        <w:pStyle w:val="PargrafodaLista"/>
        <w:numPr>
          <w:ilvl w:val="0"/>
          <w:numId w:val="7"/>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Aquisição de componentes: motores elétricos, rodas, sensores (LiDAR, câmeras, IMU, força), computadores embarcados</w:t>
      </w:r>
      <w:r w:rsidR="000C26D8">
        <w:rPr>
          <w:rFonts w:eastAsia="Google Sans Text"/>
          <w:color w:val="1B1C1D"/>
          <w:szCs w:val="24"/>
        </w:rPr>
        <w:t>.</w:t>
      </w:r>
    </w:p>
    <w:p w14:paraId="788592C9" w14:textId="72EE45D8" w:rsidR="00CB7617" w:rsidRPr="009D3132" w:rsidRDefault="00CB7617" w:rsidP="006A13CC">
      <w:pPr>
        <w:pStyle w:val="PargrafodaLista"/>
        <w:numPr>
          <w:ilvl w:val="0"/>
          <w:numId w:val="7"/>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Setup de laboratório de prototipagem com ferramentas CAD/CAM</w:t>
      </w:r>
      <w:r w:rsidR="000C26D8">
        <w:rPr>
          <w:rFonts w:eastAsia="Google Sans Text"/>
          <w:color w:val="1B1C1D"/>
          <w:szCs w:val="24"/>
        </w:rPr>
        <w:t>.</w:t>
      </w:r>
    </w:p>
    <w:p w14:paraId="375D1990" w14:textId="36818BC7" w:rsidR="00CB7617" w:rsidRPr="009D3132" w:rsidRDefault="00CB7617" w:rsidP="006A13CC">
      <w:pPr>
        <w:pStyle w:val="PargrafodaLista"/>
        <w:numPr>
          <w:ilvl w:val="0"/>
          <w:numId w:val="7"/>
        </w:numPr>
        <w:pBdr>
          <w:top w:val="nil"/>
          <w:left w:val="nil"/>
          <w:bottom w:val="nil"/>
          <w:right w:val="nil"/>
          <w:between w:val="nil"/>
        </w:pBdr>
        <w:spacing w:after="240"/>
        <w:rPr>
          <w:rFonts w:eastAsia="Google Sans Text"/>
          <w:color w:val="1B1C1D"/>
          <w:szCs w:val="24"/>
        </w:rPr>
      </w:pPr>
      <w:r w:rsidRPr="009D3132">
        <w:rPr>
          <w:rFonts w:eastAsia="Google Sans Text"/>
          <w:color w:val="1B1C1D"/>
          <w:szCs w:val="24"/>
        </w:rPr>
        <w:t>Análise comparativa de tecnologias disponíveis</w:t>
      </w:r>
      <w:r w:rsidR="000C26D8">
        <w:rPr>
          <w:rFonts w:eastAsia="Google Sans Text"/>
          <w:color w:val="1B1C1D"/>
          <w:szCs w:val="24"/>
        </w:rPr>
        <w:t>.</w:t>
      </w:r>
    </w:p>
    <w:p w14:paraId="09AA7C90" w14:textId="77777777" w:rsidR="00CB7617" w:rsidRPr="00CB7617" w:rsidRDefault="00CB7617" w:rsidP="00B719B1">
      <w:pPr>
        <w:pStyle w:val="Ttulo4"/>
      </w:pPr>
      <w:r w:rsidRPr="00CB7617">
        <w:t>Entregáveis Mês 6:</w:t>
      </w:r>
    </w:p>
    <w:p w14:paraId="6C794C38" w14:textId="02B6B670" w:rsidR="00CB7617" w:rsidRPr="00C73E8D" w:rsidRDefault="00CB7617" w:rsidP="006A13CC">
      <w:pPr>
        <w:pStyle w:val="PargrafodaLista"/>
        <w:numPr>
          <w:ilvl w:val="0"/>
          <w:numId w:val="8"/>
        </w:numPr>
        <w:pBdr>
          <w:top w:val="nil"/>
          <w:left w:val="nil"/>
          <w:bottom w:val="nil"/>
          <w:right w:val="nil"/>
          <w:between w:val="nil"/>
        </w:pBdr>
        <w:spacing w:after="240"/>
        <w:rPr>
          <w:rFonts w:eastAsia="Google Sans Text"/>
          <w:color w:val="1B1C1D"/>
          <w:szCs w:val="24"/>
        </w:rPr>
      </w:pPr>
      <w:r w:rsidRPr="00C73E8D">
        <w:rPr>
          <w:rFonts w:eastAsia="Google Sans Text"/>
          <w:color w:val="1B1C1D"/>
          <w:szCs w:val="24"/>
        </w:rPr>
        <w:t>Centro físico operacional</w:t>
      </w:r>
      <w:r w:rsidR="000C26D8">
        <w:rPr>
          <w:rFonts w:eastAsia="Google Sans Text"/>
          <w:color w:val="1B1C1D"/>
          <w:szCs w:val="24"/>
        </w:rPr>
        <w:t>.</w:t>
      </w:r>
    </w:p>
    <w:p w14:paraId="07E1B199" w14:textId="39FA5FC9" w:rsidR="00CB7617" w:rsidRPr="00C73E8D" w:rsidRDefault="00CB7617" w:rsidP="006A13CC">
      <w:pPr>
        <w:pStyle w:val="PargrafodaLista"/>
        <w:numPr>
          <w:ilvl w:val="0"/>
          <w:numId w:val="8"/>
        </w:numPr>
        <w:pBdr>
          <w:top w:val="nil"/>
          <w:left w:val="nil"/>
          <w:bottom w:val="nil"/>
          <w:right w:val="nil"/>
          <w:between w:val="nil"/>
        </w:pBdr>
        <w:spacing w:after="240"/>
        <w:rPr>
          <w:rFonts w:eastAsia="Google Sans Text"/>
          <w:color w:val="1B1C1D"/>
          <w:szCs w:val="24"/>
        </w:rPr>
      </w:pPr>
      <w:r w:rsidRPr="00C73E8D">
        <w:rPr>
          <w:rFonts w:eastAsia="Google Sans Text"/>
          <w:color w:val="1B1C1D"/>
          <w:szCs w:val="24"/>
        </w:rPr>
        <w:t>Exoesqueleto comercial instalado e funcional</w:t>
      </w:r>
      <w:r w:rsidR="000C26D8">
        <w:rPr>
          <w:rFonts w:eastAsia="Google Sans Text"/>
          <w:color w:val="1B1C1D"/>
          <w:szCs w:val="24"/>
        </w:rPr>
        <w:t>.</w:t>
      </w:r>
    </w:p>
    <w:p w14:paraId="1F296E3C" w14:textId="553986A6" w:rsidR="00CB7617" w:rsidRPr="00C73E8D" w:rsidRDefault="00DA0DAF" w:rsidP="006A13CC">
      <w:pPr>
        <w:pStyle w:val="PargrafodaLista"/>
        <w:numPr>
          <w:ilvl w:val="0"/>
          <w:numId w:val="8"/>
        </w:numPr>
        <w:pBdr>
          <w:top w:val="nil"/>
          <w:left w:val="nil"/>
          <w:bottom w:val="nil"/>
          <w:right w:val="nil"/>
          <w:between w:val="nil"/>
        </w:pBdr>
        <w:spacing w:after="240"/>
        <w:rPr>
          <w:rFonts w:eastAsia="Google Sans Text"/>
          <w:color w:val="1B1C1D"/>
          <w:szCs w:val="24"/>
        </w:rPr>
      </w:pPr>
      <w:r>
        <w:rPr>
          <w:rFonts w:eastAsia="Google Sans Text"/>
          <w:color w:val="1B1C1D"/>
          <w:szCs w:val="24"/>
        </w:rPr>
        <w:t>1</w:t>
      </w:r>
      <w:r w:rsidR="00CB7617" w:rsidRPr="00C73E8D">
        <w:rPr>
          <w:rFonts w:eastAsia="Google Sans Text"/>
          <w:color w:val="1B1C1D"/>
          <w:szCs w:val="24"/>
        </w:rPr>
        <w:t xml:space="preserve"> Protocolo clínicos em versão final para CEP/CONEP</w:t>
      </w:r>
      <w:r w:rsidR="000C26D8">
        <w:rPr>
          <w:rFonts w:eastAsia="Google Sans Text"/>
          <w:color w:val="1B1C1D"/>
          <w:szCs w:val="24"/>
        </w:rPr>
        <w:t>.</w:t>
      </w:r>
    </w:p>
    <w:p w14:paraId="1376C9BE" w14:textId="1AEF65F9" w:rsidR="00CB7617" w:rsidRPr="00C73E8D" w:rsidRDefault="00CB7617" w:rsidP="006A13CC">
      <w:pPr>
        <w:pStyle w:val="PargrafodaLista"/>
        <w:numPr>
          <w:ilvl w:val="0"/>
          <w:numId w:val="8"/>
        </w:numPr>
        <w:pBdr>
          <w:top w:val="nil"/>
          <w:left w:val="nil"/>
          <w:bottom w:val="nil"/>
          <w:right w:val="nil"/>
          <w:between w:val="nil"/>
        </w:pBdr>
        <w:spacing w:after="240"/>
        <w:rPr>
          <w:rFonts w:eastAsia="Google Sans Text"/>
          <w:color w:val="1B1C1D"/>
          <w:szCs w:val="24"/>
        </w:rPr>
      </w:pPr>
      <w:r w:rsidRPr="00C73E8D">
        <w:rPr>
          <w:rFonts w:eastAsia="Google Sans Text"/>
          <w:color w:val="1B1C1D"/>
          <w:szCs w:val="24"/>
        </w:rPr>
        <w:t>Equipamentos de prototipagem configurados</w:t>
      </w:r>
      <w:r w:rsidR="00DA0DAF">
        <w:rPr>
          <w:rFonts w:eastAsia="Google Sans Text"/>
          <w:color w:val="1B1C1D"/>
          <w:szCs w:val="24"/>
        </w:rPr>
        <w:t xml:space="preserve"> para o andador robótico</w:t>
      </w:r>
      <w:r w:rsidR="000C26D8">
        <w:rPr>
          <w:rFonts w:eastAsia="Google Sans Text"/>
          <w:color w:val="1B1C1D"/>
          <w:szCs w:val="24"/>
        </w:rPr>
        <w:t>.</w:t>
      </w:r>
    </w:p>
    <w:p w14:paraId="4F263E9C" w14:textId="07B2A315" w:rsidR="00CB7617" w:rsidRDefault="00CB7617" w:rsidP="006A13CC">
      <w:pPr>
        <w:pStyle w:val="Ttulo3"/>
        <w:numPr>
          <w:ilvl w:val="1"/>
          <w:numId w:val="8"/>
        </w:numPr>
      </w:pPr>
      <w:r w:rsidRPr="00CB7617">
        <w:t>Fase II: P&amp;D Intensivo e Transferência Tecnológica (Meses 3-12)</w:t>
      </w:r>
    </w:p>
    <w:p w14:paraId="3ED18A47" w14:textId="04B67575" w:rsidR="00654CCE" w:rsidRPr="00654CCE" w:rsidRDefault="00654CCE" w:rsidP="00654CCE">
      <w:r w:rsidRPr="00654CCE">
        <w:t xml:space="preserve">A Fase II representa núcleo do trabalho técnico, durante o qual exoesqueleto é dominado e adaptado, enquanto andador robótico é desenvolvido iterativamente. O </w:t>
      </w:r>
      <w:r w:rsidRPr="00654CCE">
        <w:lastRenderedPageBreak/>
        <w:t>paralelismo desta fase com Fase I (iniciando em mês 3, enquanto estruturação ainda está em conclusão) reflete a compreensão de que algumas atividades técnicas podem começar assim que infraestrutura e equipamentos estão minimamente disponíveis, não sendo necessário aguardar conclusão 100% de Fase I.</w:t>
      </w:r>
    </w:p>
    <w:p w14:paraId="093CD68B" w14:textId="77777777" w:rsidR="00CB7617" w:rsidRDefault="00CB7617" w:rsidP="00C73E8D">
      <w:pPr>
        <w:pStyle w:val="Ttulo4"/>
      </w:pPr>
      <w:r w:rsidRPr="00CB7617">
        <w:t>LINHA 1: EXOESQUELETO COMERCIAL - Domínio e Adaptações Locais</w:t>
      </w:r>
    </w:p>
    <w:p w14:paraId="4E5EE976" w14:textId="38B7289B" w:rsidR="00A233FB" w:rsidRDefault="00A233FB" w:rsidP="00A233FB">
      <w:r w:rsidRPr="00A233FB">
        <w:t>A estratégia para Linha 1 reflete a compreensão de que domínio de tecnologia comercial sofisticada é processo contínuo de imersão, treinamento hands-on, documentação, testes e otimização. Diferentemente de desenvolvimento de novo dispositivo (onde há liberdade de design), trabalho com exoesqueleto comercial requer aproximação sistemática respeitando especificações do fabricante enquanto identifica oportunidades de melhoria marginal e customização responsável.</w:t>
      </w:r>
    </w:p>
    <w:p w14:paraId="1A4B7F43" w14:textId="77777777" w:rsidR="00A233FB" w:rsidRPr="00A233FB" w:rsidRDefault="00A233FB" w:rsidP="00A233FB"/>
    <w:p w14:paraId="7DFF4D3D" w14:textId="6B755C2B" w:rsidR="00CB7617" w:rsidRDefault="00CB7617" w:rsidP="00B719B1">
      <w:pPr>
        <w:rPr>
          <w:b/>
          <w:bCs/>
        </w:rPr>
      </w:pPr>
      <w:r w:rsidRPr="00B719B1">
        <w:rPr>
          <w:b/>
          <w:bCs/>
        </w:rPr>
        <w:t>Subatividade 1 - Domínio Técnico Progressivo</w:t>
      </w:r>
    </w:p>
    <w:p w14:paraId="78DABE70" w14:textId="57200031" w:rsidR="007F5512" w:rsidRPr="007F5512" w:rsidRDefault="007F5512" w:rsidP="007F5512">
      <w:r w:rsidRPr="007F5512">
        <w:t>O domínio técnico é estruturado em três fases sobrepostas:</w:t>
      </w:r>
    </w:p>
    <w:p w14:paraId="46430696" w14:textId="78D4470D" w:rsidR="00CB7617" w:rsidRPr="00B719B1" w:rsidRDefault="00CB7617" w:rsidP="006A13CC">
      <w:pPr>
        <w:pStyle w:val="PargrafodaLista"/>
        <w:numPr>
          <w:ilvl w:val="0"/>
          <w:numId w:val="9"/>
        </w:numPr>
        <w:pBdr>
          <w:top w:val="nil"/>
          <w:left w:val="nil"/>
          <w:bottom w:val="nil"/>
          <w:right w:val="nil"/>
          <w:between w:val="nil"/>
        </w:pBdr>
        <w:spacing w:after="240"/>
        <w:rPr>
          <w:rFonts w:eastAsia="Google Sans Text"/>
          <w:color w:val="1B1C1D"/>
          <w:szCs w:val="24"/>
        </w:rPr>
      </w:pPr>
      <w:r w:rsidRPr="00B719B1">
        <w:rPr>
          <w:rFonts w:eastAsia="Google Sans Text"/>
          <w:color w:val="1B1C1D"/>
          <w:szCs w:val="24"/>
        </w:rPr>
        <w:t>Meses 3-6: Treinamento intensivo de operação (2 fisioterapeutas + 2 engenheiros)</w:t>
      </w:r>
      <w:r w:rsidR="000C26D8">
        <w:rPr>
          <w:rFonts w:eastAsia="Google Sans Text"/>
          <w:color w:val="1B1C1D"/>
          <w:szCs w:val="24"/>
        </w:rPr>
        <w:t>.</w:t>
      </w:r>
    </w:p>
    <w:p w14:paraId="146071DA" w14:textId="77F47909" w:rsidR="00CB7617" w:rsidRPr="00B719B1" w:rsidRDefault="00CB7617" w:rsidP="006A13CC">
      <w:pPr>
        <w:pStyle w:val="PargrafodaLista"/>
        <w:numPr>
          <w:ilvl w:val="0"/>
          <w:numId w:val="9"/>
        </w:numPr>
        <w:pBdr>
          <w:top w:val="nil"/>
          <w:left w:val="nil"/>
          <w:bottom w:val="nil"/>
          <w:right w:val="nil"/>
          <w:between w:val="nil"/>
        </w:pBdr>
        <w:spacing w:after="240"/>
        <w:rPr>
          <w:rFonts w:eastAsia="Google Sans Text"/>
          <w:color w:val="1B1C1D"/>
          <w:szCs w:val="24"/>
        </w:rPr>
      </w:pPr>
      <w:r w:rsidRPr="00B719B1">
        <w:rPr>
          <w:rFonts w:eastAsia="Google Sans Text"/>
          <w:color w:val="1B1C1D"/>
          <w:szCs w:val="24"/>
        </w:rPr>
        <w:t>Meses 6-9: Estudos de caso com protocolos de parametrização</w:t>
      </w:r>
      <w:r w:rsidR="000C26D8">
        <w:rPr>
          <w:rFonts w:eastAsia="Google Sans Text"/>
          <w:color w:val="1B1C1D"/>
          <w:szCs w:val="24"/>
        </w:rPr>
        <w:t>.</w:t>
      </w:r>
    </w:p>
    <w:p w14:paraId="52FC6500" w14:textId="3290CC25" w:rsidR="00CB7617" w:rsidRPr="00B719B1" w:rsidRDefault="00CB7617" w:rsidP="006A13CC">
      <w:pPr>
        <w:pStyle w:val="PargrafodaLista"/>
        <w:numPr>
          <w:ilvl w:val="0"/>
          <w:numId w:val="9"/>
        </w:numPr>
        <w:pBdr>
          <w:top w:val="nil"/>
          <w:left w:val="nil"/>
          <w:bottom w:val="nil"/>
          <w:right w:val="nil"/>
          <w:between w:val="nil"/>
        </w:pBdr>
        <w:spacing w:after="240"/>
        <w:rPr>
          <w:rFonts w:eastAsia="Google Sans Text"/>
          <w:color w:val="1B1C1D"/>
          <w:szCs w:val="24"/>
        </w:rPr>
      </w:pPr>
      <w:r w:rsidRPr="00B719B1">
        <w:rPr>
          <w:rFonts w:eastAsia="Google Sans Text"/>
          <w:color w:val="1B1C1D"/>
          <w:szCs w:val="24"/>
        </w:rPr>
        <w:t>Meses 9-12: Documentação completa de procedimentos operacionais, troubleshooting, manutenção preventiva</w:t>
      </w:r>
      <w:r w:rsidR="000C26D8">
        <w:rPr>
          <w:rFonts w:eastAsia="Google Sans Text"/>
          <w:color w:val="1B1C1D"/>
          <w:szCs w:val="24"/>
        </w:rPr>
        <w:t>.</w:t>
      </w:r>
    </w:p>
    <w:p w14:paraId="37BBA2AB" w14:textId="3266FA4F" w:rsidR="00CB7617" w:rsidRDefault="00CB7617" w:rsidP="00CB7617">
      <w:pPr>
        <w:pBdr>
          <w:top w:val="nil"/>
          <w:left w:val="nil"/>
          <w:bottom w:val="nil"/>
          <w:right w:val="nil"/>
          <w:between w:val="nil"/>
        </w:pBdr>
        <w:spacing w:after="240"/>
        <w:rPr>
          <w:rFonts w:eastAsia="Google Sans Text"/>
          <w:b/>
          <w:bCs/>
          <w:color w:val="1B1C1D"/>
          <w:szCs w:val="24"/>
        </w:rPr>
      </w:pPr>
      <w:r w:rsidRPr="00CB7617">
        <w:rPr>
          <w:rFonts w:eastAsia="Google Sans Text"/>
          <w:b/>
          <w:bCs/>
          <w:color w:val="1B1C1D"/>
          <w:szCs w:val="24"/>
        </w:rPr>
        <w:t>Subatividade 2 - Adaptações para Contexto Local SUS-DF</w:t>
      </w:r>
    </w:p>
    <w:p w14:paraId="3D6EF0C1" w14:textId="768FA705" w:rsidR="007F5512" w:rsidRPr="00CB7617" w:rsidRDefault="007F5512" w:rsidP="007F5512">
      <w:r w:rsidRPr="007F5512">
        <w:t>As adaptações representam esforço de engenharia responsável para otimizar dispositivo comercial para realidade brasileira. Diferentemente de modificação não-autorizada (que anularia garantia), as adaptações serão documentadas, discutidas com fabricante quando possível, e implementadas de forma reversível.</w:t>
      </w:r>
    </w:p>
    <w:p w14:paraId="345C42A7" w14:textId="2479F64B" w:rsidR="00CB7617" w:rsidRPr="00B719B1" w:rsidRDefault="00CB7617" w:rsidP="006A13CC">
      <w:pPr>
        <w:pStyle w:val="PargrafodaLista"/>
        <w:numPr>
          <w:ilvl w:val="0"/>
          <w:numId w:val="10"/>
        </w:numPr>
        <w:pBdr>
          <w:top w:val="nil"/>
          <w:left w:val="nil"/>
          <w:bottom w:val="nil"/>
          <w:right w:val="nil"/>
          <w:between w:val="nil"/>
        </w:pBdr>
        <w:spacing w:after="240"/>
        <w:rPr>
          <w:rFonts w:eastAsia="Google Sans Text"/>
          <w:color w:val="1B1C1D"/>
          <w:szCs w:val="24"/>
        </w:rPr>
      </w:pPr>
      <w:r w:rsidRPr="00B719B1">
        <w:rPr>
          <w:rFonts w:eastAsia="Google Sans Text"/>
          <w:b/>
          <w:bCs/>
          <w:color w:val="1B1C1D"/>
          <w:szCs w:val="24"/>
        </w:rPr>
        <w:t>Algoritmos adaptados:</w:t>
      </w:r>
      <w:r w:rsidRPr="00B719B1">
        <w:rPr>
          <w:rFonts w:eastAsia="Google Sans Text"/>
          <w:color w:val="1B1C1D"/>
          <w:szCs w:val="24"/>
        </w:rPr>
        <w:t> Recalibração de parâmetros de controle para população brasileira (biometria média, padrão de marcha, velocidade preferida, compensações neuromotoras características)</w:t>
      </w:r>
      <w:r w:rsidR="000C26D8">
        <w:rPr>
          <w:rFonts w:eastAsia="Google Sans Text"/>
          <w:color w:val="1B1C1D"/>
          <w:szCs w:val="24"/>
        </w:rPr>
        <w:t>.</w:t>
      </w:r>
    </w:p>
    <w:p w14:paraId="0D4F8A48" w14:textId="6D425313" w:rsidR="00CB7617" w:rsidRPr="00B719B1" w:rsidRDefault="00CB7617" w:rsidP="006A13CC">
      <w:pPr>
        <w:pStyle w:val="PargrafodaLista"/>
        <w:numPr>
          <w:ilvl w:val="0"/>
          <w:numId w:val="10"/>
        </w:numPr>
        <w:pBdr>
          <w:top w:val="nil"/>
          <w:left w:val="nil"/>
          <w:bottom w:val="nil"/>
          <w:right w:val="nil"/>
          <w:between w:val="nil"/>
        </w:pBdr>
        <w:spacing w:after="240"/>
        <w:rPr>
          <w:rFonts w:eastAsia="Google Sans Text"/>
          <w:color w:val="1B1C1D"/>
          <w:szCs w:val="24"/>
        </w:rPr>
      </w:pPr>
      <w:r w:rsidRPr="00B719B1">
        <w:rPr>
          <w:rFonts w:eastAsia="Google Sans Text"/>
          <w:b/>
          <w:bCs/>
          <w:color w:val="1B1C1D"/>
          <w:szCs w:val="24"/>
        </w:rPr>
        <w:t>Integração com FES (parcial):</w:t>
      </w:r>
      <w:r w:rsidRPr="00B719B1">
        <w:rPr>
          <w:rFonts w:eastAsia="Google Sans Text"/>
          <w:color w:val="1B1C1D"/>
          <w:szCs w:val="24"/>
        </w:rPr>
        <w:t xml:space="preserve"> Estudo de viabilidade de sincronização com estimulação elétrica funcional; desenvolvimento de interface de comunicação </w:t>
      </w:r>
      <w:r w:rsidRPr="00B719B1">
        <w:rPr>
          <w:rFonts w:eastAsia="Google Sans Text"/>
          <w:color w:val="1B1C1D"/>
          <w:szCs w:val="24"/>
        </w:rPr>
        <w:lastRenderedPageBreak/>
        <w:t>entre exoesqueleto e equipamento FES</w:t>
      </w:r>
      <w:r w:rsidR="000C26D8">
        <w:rPr>
          <w:rFonts w:eastAsia="Google Sans Text"/>
          <w:color w:val="1B1C1D"/>
          <w:szCs w:val="24"/>
        </w:rPr>
        <w:t>.</w:t>
      </w:r>
    </w:p>
    <w:p w14:paraId="3F78B091" w14:textId="75EA4E6B" w:rsidR="00CB7617" w:rsidRPr="00B719B1" w:rsidRDefault="00CB7617" w:rsidP="006A13CC">
      <w:pPr>
        <w:pStyle w:val="PargrafodaLista"/>
        <w:numPr>
          <w:ilvl w:val="0"/>
          <w:numId w:val="10"/>
        </w:numPr>
        <w:pBdr>
          <w:top w:val="nil"/>
          <w:left w:val="nil"/>
          <w:bottom w:val="nil"/>
          <w:right w:val="nil"/>
          <w:between w:val="nil"/>
        </w:pBdr>
        <w:spacing w:after="240"/>
        <w:rPr>
          <w:rFonts w:eastAsia="Google Sans Text"/>
          <w:color w:val="1B1C1D"/>
          <w:szCs w:val="24"/>
        </w:rPr>
      </w:pPr>
      <w:r w:rsidRPr="00B719B1">
        <w:rPr>
          <w:rFonts w:eastAsia="Google Sans Text"/>
          <w:b/>
          <w:bCs/>
          <w:color w:val="1B1C1D"/>
          <w:szCs w:val="24"/>
        </w:rPr>
        <w:t>Otimizações para clima tropical:</w:t>
      </w:r>
      <w:r w:rsidRPr="00B719B1">
        <w:rPr>
          <w:rFonts w:eastAsia="Google Sans Text"/>
          <w:color w:val="1B1C1D"/>
          <w:szCs w:val="24"/>
        </w:rPr>
        <w:t> Avaliação de desempenho em ambiente quente/úmido do DF; ajustes de ventilação, proteção eletrônica, manutenção preventiva</w:t>
      </w:r>
      <w:r w:rsidR="000C26D8">
        <w:rPr>
          <w:rFonts w:eastAsia="Google Sans Text"/>
          <w:color w:val="1B1C1D"/>
          <w:szCs w:val="24"/>
        </w:rPr>
        <w:t>.</w:t>
      </w:r>
    </w:p>
    <w:p w14:paraId="141A7E4C" w14:textId="38CF6166" w:rsidR="00CB7617" w:rsidRPr="00B719B1" w:rsidRDefault="00CB7617" w:rsidP="006A13CC">
      <w:pPr>
        <w:pStyle w:val="PargrafodaLista"/>
        <w:numPr>
          <w:ilvl w:val="0"/>
          <w:numId w:val="10"/>
        </w:numPr>
        <w:pBdr>
          <w:top w:val="nil"/>
          <w:left w:val="nil"/>
          <w:bottom w:val="nil"/>
          <w:right w:val="nil"/>
          <w:between w:val="nil"/>
        </w:pBdr>
        <w:spacing w:after="240"/>
        <w:rPr>
          <w:rFonts w:eastAsia="Google Sans Text"/>
          <w:color w:val="1B1C1D"/>
          <w:szCs w:val="24"/>
        </w:rPr>
      </w:pPr>
      <w:r w:rsidRPr="00B719B1">
        <w:rPr>
          <w:rFonts w:eastAsia="Google Sans Text"/>
          <w:b/>
          <w:bCs/>
          <w:color w:val="1B1C1D"/>
          <w:szCs w:val="24"/>
        </w:rPr>
        <w:t>Customizações ergonômicas:</w:t>
      </w:r>
      <w:r w:rsidRPr="00B719B1">
        <w:rPr>
          <w:rFonts w:eastAsia="Google Sans Text"/>
          <w:color w:val="1B1C1D"/>
          <w:szCs w:val="24"/>
        </w:rPr>
        <w:t> Adaptação de encaixes, correias, interfaces de conforto para população DF; desenvolvimento de versões para diferentes faixas etárias</w:t>
      </w:r>
      <w:r w:rsidR="000C26D8">
        <w:rPr>
          <w:rFonts w:eastAsia="Google Sans Text"/>
          <w:color w:val="1B1C1D"/>
          <w:szCs w:val="24"/>
        </w:rPr>
        <w:t>.</w:t>
      </w:r>
    </w:p>
    <w:p w14:paraId="576BF85C" w14:textId="06D849B8" w:rsidR="00CB7617" w:rsidRPr="00B719B1" w:rsidRDefault="00CB7617" w:rsidP="006A13CC">
      <w:pPr>
        <w:pStyle w:val="PargrafodaLista"/>
        <w:numPr>
          <w:ilvl w:val="0"/>
          <w:numId w:val="10"/>
        </w:numPr>
        <w:pBdr>
          <w:top w:val="nil"/>
          <w:left w:val="nil"/>
          <w:bottom w:val="nil"/>
          <w:right w:val="nil"/>
          <w:between w:val="nil"/>
        </w:pBdr>
        <w:spacing w:after="240"/>
        <w:rPr>
          <w:rFonts w:eastAsia="Google Sans Text"/>
          <w:color w:val="1B1C1D"/>
          <w:szCs w:val="24"/>
        </w:rPr>
      </w:pPr>
      <w:r w:rsidRPr="00B719B1">
        <w:rPr>
          <w:rFonts w:eastAsia="Google Sans Text"/>
          <w:b/>
          <w:bCs/>
          <w:color w:val="1B1C1D"/>
          <w:szCs w:val="24"/>
        </w:rPr>
        <w:t>Documentação técnica:</w:t>
      </w:r>
      <w:r w:rsidRPr="00B719B1">
        <w:rPr>
          <w:rFonts w:eastAsia="Google Sans Text"/>
          <w:color w:val="1B1C1D"/>
          <w:szCs w:val="24"/>
        </w:rPr>
        <w:t> Manuais de operação e manutenção adaptados; Guias de protocolo clínico; Vídeos tutoriais em português</w:t>
      </w:r>
      <w:r w:rsidR="000C26D8">
        <w:rPr>
          <w:rFonts w:eastAsia="Google Sans Text"/>
          <w:color w:val="1B1C1D"/>
          <w:szCs w:val="24"/>
        </w:rPr>
        <w:t>.</w:t>
      </w:r>
    </w:p>
    <w:p w14:paraId="6423B796" w14:textId="35E3E489" w:rsidR="00CB7617" w:rsidRPr="00CB7617" w:rsidRDefault="00CB7617" w:rsidP="00CB7617">
      <w:pPr>
        <w:pBdr>
          <w:top w:val="nil"/>
          <w:left w:val="nil"/>
          <w:bottom w:val="nil"/>
          <w:right w:val="nil"/>
          <w:between w:val="nil"/>
        </w:pBdr>
        <w:spacing w:after="240"/>
        <w:rPr>
          <w:rFonts w:eastAsia="Google Sans Text"/>
          <w:b/>
          <w:bCs/>
          <w:color w:val="1B1C1D"/>
          <w:szCs w:val="24"/>
        </w:rPr>
      </w:pPr>
      <w:r w:rsidRPr="00CB7617">
        <w:rPr>
          <w:rFonts w:eastAsia="Google Sans Text"/>
          <w:b/>
          <w:bCs/>
          <w:color w:val="1B1C1D"/>
          <w:szCs w:val="24"/>
        </w:rPr>
        <w:t>Subatividade 3 - Testes de Aceitabilidade e Segurança</w:t>
      </w:r>
    </w:p>
    <w:p w14:paraId="4946F159" w14:textId="77777777" w:rsidR="00CB7617" w:rsidRPr="00B719B1" w:rsidRDefault="00CB7617" w:rsidP="006A13CC">
      <w:pPr>
        <w:pStyle w:val="PargrafodaLista"/>
        <w:numPr>
          <w:ilvl w:val="0"/>
          <w:numId w:val="11"/>
        </w:numPr>
        <w:pBdr>
          <w:top w:val="nil"/>
          <w:left w:val="nil"/>
          <w:bottom w:val="nil"/>
          <w:right w:val="nil"/>
          <w:between w:val="nil"/>
        </w:pBdr>
        <w:spacing w:after="240"/>
        <w:rPr>
          <w:rFonts w:eastAsia="Google Sans Text"/>
          <w:color w:val="1B1C1D"/>
          <w:szCs w:val="24"/>
        </w:rPr>
      </w:pPr>
      <w:r w:rsidRPr="00B719B1">
        <w:rPr>
          <w:rFonts w:eastAsia="Google Sans Text"/>
          <w:color w:val="1B1C1D"/>
          <w:szCs w:val="24"/>
        </w:rPr>
        <w:t>Testes com 10+ voluntários saudáveis e 5-10 pacientes em fase piloto</w:t>
      </w:r>
    </w:p>
    <w:p w14:paraId="41A5C6D6" w14:textId="77777777" w:rsidR="00CB7617" w:rsidRPr="00B719B1" w:rsidRDefault="00CB7617" w:rsidP="006A13CC">
      <w:pPr>
        <w:pStyle w:val="PargrafodaLista"/>
        <w:numPr>
          <w:ilvl w:val="0"/>
          <w:numId w:val="11"/>
        </w:numPr>
        <w:pBdr>
          <w:top w:val="nil"/>
          <w:left w:val="nil"/>
          <w:bottom w:val="nil"/>
          <w:right w:val="nil"/>
          <w:between w:val="nil"/>
        </w:pBdr>
        <w:spacing w:after="240"/>
        <w:rPr>
          <w:rFonts w:eastAsia="Google Sans Text"/>
          <w:color w:val="1B1C1D"/>
          <w:szCs w:val="24"/>
        </w:rPr>
      </w:pPr>
      <w:r w:rsidRPr="00B719B1">
        <w:rPr>
          <w:rFonts w:eastAsia="Google Sans Text"/>
          <w:color w:val="1B1C1D"/>
          <w:szCs w:val="24"/>
        </w:rPr>
        <w:t>Avaliação de tolerabilidade, segurança, usabilidade, aceitação</w:t>
      </w:r>
    </w:p>
    <w:p w14:paraId="0FC9E1FA" w14:textId="77777777" w:rsidR="00CB7617" w:rsidRPr="00B719B1" w:rsidRDefault="00CB7617" w:rsidP="006A13CC">
      <w:pPr>
        <w:pStyle w:val="PargrafodaLista"/>
        <w:numPr>
          <w:ilvl w:val="0"/>
          <w:numId w:val="11"/>
        </w:numPr>
        <w:pBdr>
          <w:top w:val="nil"/>
          <w:left w:val="nil"/>
          <w:bottom w:val="nil"/>
          <w:right w:val="nil"/>
          <w:between w:val="nil"/>
        </w:pBdr>
        <w:spacing w:after="240"/>
        <w:rPr>
          <w:rFonts w:eastAsia="Google Sans Text"/>
          <w:color w:val="1B1C1D"/>
          <w:szCs w:val="24"/>
        </w:rPr>
      </w:pPr>
      <w:r w:rsidRPr="00B719B1">
        <w:rPr>
          <w:rFonts w:eastAsia="Google Sans Text"/>
          <w:color w:val="1B1C1D"/>
          <w:szCs w:val="24"/>
        </w:rPr>
        <w:t>Documentação de incidentes, limitações, recomendações de aprimoramento</w:t>
      </w:r>
    </w:p>
    <w:p w14:paraId="4EEEEC51" w14:textId="02C327C1" w:rsidR="00CB7617" w:rsidRPr="00CB7617" w:rsidRDefault="00CB7617" w:rsidP="00CB7617">
      <w:pPr>
        <w:pBdr>
          <w:top w:val="nil"/>
          <w:left w:val="nil"/>
          <w:bottom w:val="nil"/>
          <w:right w:val="nil"/>
          <w:between w:val="nil"/>
        </w:pBdr>
        <w:spacing w:after="240"/>
        <w:rPr>
          <w:rFonts w:eastAsia="Google Sans Text"/>
          <w:b/>
          <w:bCs/>
          <w:color w:val="1B1C1D"/>
          <w:szCs w:val="24"/>
        </w:rPr>
      </w:pPr>
      <w:r w:rsidRPr="00CB7617">
        <w:rPr>
          <w:rFonts w:eastAsia="Google Sans Text"/>
          <w:b/>
          <w:bCs/>
          <w:color w:val="1B1C1D"/>
          <w:szCs w:val="24"/>
        </w:rPr>
        <w:t>Entregáveis Exoesqueleto (Mês 12)</w:t>
      </w:r>
    </w:p>
    <w:p w14:paraId="3EECB79E" w14:textId="77777777" w:rsidR="00CB7617" w:rsidRPr="00731AD3" w:rsidRDefault="00CB7617" w:rsidP="006A13CC">
      <w:pPr>
        <w:pStyle w:val="PargrafodaLista"/>
        <w:numPr>
          <w:ilvl w:val="0"/>
          <w:numId w:val="12"/>
        </w:numPr>
        <w:pBdr>
          <w:top w:val="nil"/>
          <w:left w:val="nil"/>
          <w:bottom w:val="nil"/>
          <w:right w:val="nil"/>
          <w:between w:val="nil"/>
        </w:pBdr>
        <w:spacing w:after="240"/>
        <w:rPr>
          <w:rFonts w:eastAsia="Google Sans Text"/>
          <w:color w:val="1B1C1D"/>
          <w:szCs w:val="24"/>
        </w:rPr>
      </w:pPr>
      <w:r w:rsidRPr="00731AD3">
        <w:rPr>
          <w:rFonts w:eastAsia="Google Sans Text"/>
          <w:color w:val="1B1C1D"/>
          <w:szCs w:val="24"/>
        </w:rPr>
        <w:t>Exoesqueleto totalmente dominado e operacional</w:t>
      </w:r>
    </w:p>
    <w:p w14:paraId="1A4CFA39" w14:textId="77777777" w:rsidR="00CB7617" w:rsidRPr="00731AD3" w:rsidRDefault="00CB7617" w:rsidP="006A13CC">
      <w:pPr>
        <w:pStyle w:val="PargrafodaLista"/>
        <w:numPr>
          <w:ilvl w:val="0"/>
          <w:numId w:val="12"/>
        </w:numPr>
        <w:pBdr>
          <w:top w:val="nil"/>
          <w:left w:val="nil"/>
          <w:bottom w:val="nil"/>
          <w:right w:val="nil"/>
          <w:between w:val="nil"/>
        </w:pBdr>
        <w:spacing w:after="240"/>
        <w:rPr>
          <w:rFonts w:eastAsia="Google Sans Text"/>
          <w:color w:val="1B1C1D"/>
          <w:szCs w:val="24"/>
        </w:rPr>
      </w:pPr>
      <w:r w:rsidRPr="00731AD3">
        <w:rPr>
          <w:rFonts w:eastAsia="Google Sans Text"/>
          <w:color w:val="1B1C1D"/>
          <w:szCs w:val="24"/>
        </w:rPr>
        <w:t>Manual de operação em português</w:t>
      </w:r>
    </w:p>
    <w:p w14:paraId="16281DAC" w14:textId="77777777" w:rsidR="00CB7617" w:rsidRPr="00731AD3" w:rsidRDefault="00CB7617" w:rsidP="006A13CC">
      <w:pPr>
        <w:pStyle w:val="PargrafodaLista"/>
        <w:numPr>
          <w:ilvl w:val="0"/>
          <w:numId w:val="12"/>
        </w:numPr>
        <w:pBdr>
          <w:top w:val="nil"/>
          <w:left w:val="nil"/>
          <w:bottom w:val="nil"/>
          <w:right w:val="nil"/>
          <w:between w:val="nil"/>
        </w:pBdr>
        <w:spacing w:after="240"/>
        <w:rPr>
          <w:rFonts w:eastAsia="Google Sans Text"/>
          <w:color w:val="1B1C1D"/>
          <w:szCs w:val="24"/>
        </w:rPr>
      </w:pPr>
      <w:r w:rsidRPr="00731AD3">
        <w:rPr>
          <w:rFonts w:eastAsia="Google Sans Text"/>
          <w:color w:val="1B1C1D"/>
          <w:szCs w:val="24"/>
        </w:rPr>
        <w:t>Guia clínico de indicações e protocolos</w:t>
      </w:r>
    </w:p>
    <w:p w14:paraId="1C071578" w14:textId="77777777" w:rsidR="00CB7617" w:rsidRPr="00731AD3" w:rsidRDefault="00CB7617" w:rsidP="006A13CC">
      <w:pPr>
        <w:pStyle w:val="PargrafodaLista"/>
        <w:numPr>
          <w:ilvl w:val="0"/>
          <w:numId w:val="12"/>
        </w:numPr>
        <w:pBdr>
          <w:top w:val="nil"/>
          <w:left w:val="nil"/>
          <w:bottom w:val="nil"/>
          <w:right w:val="nil"/>
          <w:between w:val="nil"/>
        </w:pBdr>
        <w:spacing w:after="240"/>
        <w:rPr>
          <w:rFonts w:eastAsia="Google Sans Text"/>
          <w:color w:val="1B1C1D"/>
          <w:szCs w:val="24"/>
        </w:rPr>
      </w:pPr>
      <w:r w:rsidRPr="00731AD3">
        <w:rPr>
          <w:rFonts w:eastAsia="Google Sans Text"/>
          <w:color w:val="1B1C1D"/>
          <w:szCs w:val="24"/>
        </w:rPr>
        <w:t>Documentação de adaptações e otimizações realizadas</w:t>
      </w:r>
    </w:p>
    <w:p w14:paraId="56CF6918" w14:textId="77777777" w:rsidR="00CB7617" w:rsidRPr="00731AD3" w:rsidRDefault="00CB7617" w:rsidP="006A13CC">
      <w:pPr>
        <w:pStyle w:val="PargrafodaLista"/>
        <w:numPr>
          <w:ilvl w:val="0"/>
          <w:numId w:val="12"/>
        </w:numPr>
        <w:pBdr>
          <w:top w:val="nil"/>
          <w:left w:val="nil"/>
          <w:bottom w:val="nil"/>
          <w:right w:val="nil"/>
          <w:between w:val="nil"/>
        </w:pBdr>
        <w:spacing w:after="240"/>
        <w:rPr>
          <w:rFonts w:eastAsia="Google Sans Text"/>
          <w:color w:val="1B1C1D"/>
          <w:szCs w:val="24"/>
        </w:rPr>
      </w:pPr>
      <w:r w:rsidRPr="00731AD3">
        <w:rPr>
          <w:rFonts w:eastAsia="Google Sans Text"/>
          <w:color w:val="1B1C1D"/>
          <w:szCs w:val="24"/>
        </w:rPr>
        <w:t>Vídeos tutoriais de treinamento</w:t>
      </w:r>
    </w:p>
    <w:p w14:paraId="6DFFA903" w14:textId="77777777" w:rsidR="00CB7617" w:rsidRPr="00731AD3" w:rsidRDefault="00CB7617" w:rsidP="006A13CC">
      <w:pPr>
        <w:pStyle w:val="PargrafodaLista"/>
        <w:numPr>
          <w:ilvl w:val="0"/>
          <w:numId w:val="12"/>
        </w:numPr>
        <w:pBdr>
          <w:top w:val="nil"/>
          <w:left w:val="nil"/>
          <w:bottom w:val="nil"/>
          <w:right w:val="nil"/>
          <w:between w:val="nil"/>
        </w:pBdr>
        <w:spacing w:after="240"/>
        <w:rPr>
          <w:rFonts w:eastAsia="Google Sans Text"/>
          <w:color w:val="1B1C1D"/>
          <w:szCs w:val="24"/>
        </w:rPr>
      </w:pPr>
      <w:r w:rsidRPr="00731AD3">
        <w:rPr>
          <w:rFonts w:eastAsia="Google Sans Text"/>
          <w:color w:val="1B1C1D"/>
          <w:szCs w:val="24"/>
        </w:rPr>
        <w:t>Relatório de testes com voluntários</w:t>
      </w:r>
    </w:p>
    <w:p w14:paraId="7C3A730C" w14:textId="77777777" w:rsidR="007F5512" w:rsidRDefault="007F5512" w:rsidP="003935F5"/>
    <w:p w14:paraId="0403DC7E" w14:textId="13D8B8E9" w:rsidR="00CB7617" w:rsidRDefault="00CB7617" w:rsidP="00731AD3">
      <w:pPr>
        <w:pStyle w:val="Ttulo4"/>
      </w:pPr>
      <w:r w:rsidRPr="00CB7617">
        <w:t>LINHA 2: ANDADOR ROBÓTICO INTELIGENTE - Desenvolvimento de Protótipo</w:t>
      </w:r>
    </w:p>
    <w:p w14:paraId="1C686C90" w14:textId="274F794D" w:rsidR="00A233FB" w:rsidRPr="00A233FB" w:rsidRDefault="00A233FB" w:rsidP="00A233FB">
      <w:r w:rsidRPr="00A233FB">
        <w:t xml:space="preserve">A estratégia para Linha 2 reflete abordagem clássica de P&amp;D iterativo, onde especificação inicial é refinada através de ciclos de design → prototipagem → teste → aprendizado → re-design. O foco é desenvolvimento de Protótipo Mínimo Viável (MVP) que demonstra viabilidade técnica e promessa clínica, constituindo base para futuro </w:t>
      </w:r>
      <w:r w:rsidRPr="00A233FB">
        <w:lastRenderedPageBreak/>
        <w:t>desenvolvimento expandido e comercialização.</w:t>
      </w:r>
    </w:p>
    <w:p w14:paraId="3EA4DAFB" w14:textId="77777777" w:rsidR="005B5902" w:rsidRDefault="005B5902" w:rsidP="00CB7617">
      <w:pPr>
        <w:pBdr>
          <w:top w:val="nil"/>
          <w:left w:val="nil"/>
          <w:bottom w:val="nil"/>
          <w:right w:val="nil"/>
          <w:between w:val="nil"/>
        </w:pBdr>
        <w:spacing w:after="240"/>
        <w:rPr>
          <w:rFonts w:eastAsia="Google Sans Text"/>
          <w:b/>
          <w:bCs/>
          <w:color w:val="1B1C1D"/>
          <w:szCs w:val="24"/>
        </w:rPr>
      </w:pPr>
    </w:p>
    <w:p w14:paraId="232E7FC1" w14:textId="02C0EF31" w:rsidR="00CB7617" w:rsidRDefault="00CB7617" w:rsidP="00CB7617">
      <w:pPr>
        <w:pBdr>
          <w:top w:val="nil"/>
          <w:left w:val="nil"/>
          <w:bottom w:val="nil"/>
          <w:right w:val="nil"/>
          <w:between w:val="nil"/>
        </w:pBdr>
        <w:spacing w:after="240"/>
        <w:rPr>
          <w:rFonts w:eastAsia="Google Sans Text"/>
          <w:b/>
          <w:bCs/>
          <w:color w:val="1B1C1D"/>
          <w:szCs w:val="24"/>
        </w:rPr>
      </w:pPr>
      <w:r w:rsidRPr="00CB7617">
        <w:rPr>
          <w:rFonts w:eastAsia="Google Sans Text"/>
          <w:b/>
          <w:bCs/>
          <w:color w:val="1B1C1D"/>
          <w:szCs w:val="24"/>
        </w:rPr>
        <w:t>Subatividade 1 - Desenvolvimento Mecânico:</w:t>
      </w:r>
    </w:p>
    <w:p w14:paraId="179BBC12" w14:textId="7B518DFC" w:rsidR="005B5902" w:rsidRPr="00CB7617" w:rsidRDefault="005B5902" w:rsidP="00CB7617">
      <w:pPr>
        <w:pBdr>
          <w:top w:val="nil"/>
          <w:left w:val="nil"/>
          <w:bottom w:val="nil"/>
          <w:right w:val="nil"/>
          <w:between w:val="nil"/>
        </w:pBdr>
        <w:spacing w:after="240"/>
        <w:rPr>
          <w:rFonts w:eastAsia="Google Sans Text"/>
          <w:color w:val="1B1C1D"/>
          <w:szCs w:val="24"/>
        </w:rPr>
      </w:pPr>
      <w:r w:rsidRPr="005B5902">
        <w:rPr>
          <w:rFonts w:eastAsia="Google Sans Text"/>
          <w:color w:val="1B1C1D"/>
          <w:szCs w:val="24"/>
        </w:rPr>
        <w:t>O andador robótico será estruturado como sistema mecânico modular e escalável, permitindo adaptação a diferentes antropometrias e objetivos terapêuticos.</w:t>
      </w:r>
    </w:p>
    <w:p w14:paraId="49E7C882" w14:textId="77777777" w:rsidR="00CB7617" w:rsidRPr="00CB7617" w:rsidRDefault="00CB7617" w:rsidP="006A13CC">
      <w:pPr>
        <w:numPr>
          <w:ilvl w:val="0"/>
          <w:numId w:val="13"/>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Projeção CAD de estrutura de andador robótico (4 rodas, alavancas de antebraço, sistema de freio)</w:t>
      </w:r>
    </w:p>
    <w:p w14:paraId="5C04024F" w14:textId="77777777" w:rsidR="00CB7617" w:rsidRPr="00CB7617" w:rsidRDefault="00CB7617" w:rsidP="006A13CC">
      <w:pPr>
        <w:numPr>
          <w:ilvl w:val="0"/>
          <w:numId w:val="13"/>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Seleção de materiais leves e duráveis</w:t>
      </w:r>
    </w:p>
    <w:p w14:paraId="20D97DCC" w14:textId="77777777" w:rsidR="00CB7617" w:rsidRPr="00CB7617" w:rsidRDefault="00CB7617" w:rsidP="006A13CC">
      <w:pPr>
        <w:numPr>
          <w:ilvl w:val="0"/>
          <w:numId w:val="13"/>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Design modular e adaptável a diferentes morfologias</w:t>
      </w:r>
    </w:p>
    <w:p w14:paraId="52BBC091" w14:textId="77777777" w:rsidR="00CB7617" w:rsidRPr="00CB7617" w:rsidRDefault="00CB7617" w:rsidP="006A13CC">
      <w:pPr>
        <w:numPr>
          <w:ilvl w:val="0"/>
          <w:numId w:val="13"/>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Prototipagem iterativa: P1 (estrutura base) → P2 (integração de motores) → P3 (refinamento)</w:t>
      </w:r>
    </w:p>
    <w:p w14:paraId="07D76321" w14:textId="77777777" w:rsidR="00CB7617" w:rsidRDefault="00CB7617" w:rsidP="006A13CC">
      <w:pPr>
        <w:numPr>
          <w:ilvl w:val="0"/>
          <w:numId w:val="13"/>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Análise estrutural via FEA (resistência, deformação, fatiga)</w:t>
      </w:r>
    </w:p>
    <w:p w14:paraId="6D02A467" w14:textId="40D2BB72" w:rsidR="00CB7617" w:rsidRDefault="00CB7617" w:rsidP="00A51CBE">
      <w:pPr>
        <w:pBdr>
          <w:top w:val="nil"/>
          <w:left w:val="nil"/>
          <w:bottom w:val="nil"/>
          <w:right w:val="nil"/>
          <w:between w:val="nil"/>
        </w:pBdr>
        <w:spacing w:after="240"/>
        <w:rPr>
          <w:rFonts w:eastAsia="Google Sans Text"/>
          <w:b/>
          <w:bCs/>
          <w:color w:val="1B1C1D"/>
          <w:szCs w:val="24"/>
        </w:rPr>
      </w:pPr>
      <w:r w:rsidRPr="00A51CBE">
        <w:rPr>
          <w:rFonts w:eastAsia="Google Sans Text"/>
          <w:b/>
          <w:bCs/>
          <w:color w:val="1B1C1D"/>
          <w:szCs w:val="24"/>
        </w:rPr>
        <w:t>Subatividade 2 - Integração de Sensores e Detecção de Intenção</w:t>
      </w:r>
    </w:p>
    <w:p w14:paraId="6361C764" w14:textId="1D4D8E2A" w:rsidR="00EF1A77" w:rsidRPr="00A51CBE" w:rsidRDefault="00EF1A77" w:rsidP="00EF1A77">
      <w:r w:rsidRPr="00EF1A77">
        <w:t>A detecção de intenção de movimento é elemento crítico que diferencia andador robótico de andador motorizado simples. O objetivo é que o dispositivo "compreenda" para onde o usuário deseja caminhar e com que velocidade e detecte e previna obstáculos.</w:t>
      </w:r>
    </w:p>
    <w:p w14:paraId="196A0532" w14:textId="77777777" w:rsidR="00CB7617" w:rsidRPr="00CB7617" w:rsidRDefault="00CB7617" w:rsidP="006A13CC">
      <w:pPr>
        <w:numPr>
          <w:ilvl w:val="0"/>
          <w:numId w:val="18"/>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Integração de LiDAR 2D para mapeamento de ambiente e prevenção de obstáculos</w:t>
      </w:r>
    </w:p>
    <w:p w14:paraId="135619B9" w14:textId="77777777" w:rsidR="00CB7617" w:rsidRPr="00CB7617" w:rsidRDefault="00CB7617" w:rsidP="006A13CC">
      <w:pPr>
        <w:numPr>
          <w:ilvl w:val="0"/>
          <w:numId w:val="18"/>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Câmeras RGB/profundidade para análise de marcha em tempo real</w:t>
      </w:r>
    </w:p>
    <w:p w14:paraId="6925776A" w14:textId="77777777" w:rsidR="00CB7617" w:rsidRPr="00CB7617" w:rsidRDefault="00CB7617" w:rsidP="006A13CC">
      <w:pPr>
        <w:numPr>
          <w:ilvl w:val="0"/>
          <w:numId w:val="18"/>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Sensores de força/pressão em alavancas para detecção de intenção</w:t>
      </w:r>
    </w:p>
    <w:p w14:paraId="5D6319F6" w14:textId="77777777" w:rsidR="00CB7617" w:rsidRPr="00CB7617" w:rsidRDefault="00CB7617" w:rsidP="006A13CC">
      <w:pPr>
        <w:numPr>
          <w:ilvl w:val="0"/>
          <w:numId w:val="18"/>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Palmilhas inteligentes com sensores de pressão</w:t>
      </w:r>
    </w:p>
    <w:p w14:paraId="2F685687" w14:textId="77777777" w:rsidR="002D526F" w:rsidRDefault="002D526F" w:rsidP="006A13CC">
      <w:pPr>
        <w:numPr>
          <w:ilvl w:val="0"/>
          <w:numId w:val="18"/>
        </w:numPr>
        <w:pBdr>
          <w:top w:val="nil"/>
          <w:left w:val="nil"/>
          <w:bottom w:val="nil"/>
          <w:right w:val="nil"/>
          <w:between w:val="nil"/>
        </w:pBdr>
        <w:spacing w:after="240"/>
        <w:rPr>
          <w:rFonts w:eastAsia="Google Sans Text"/>
          <w:color w:val="1B1C1D"/>
          <w:szCs w:val="24"/>
        </w:rPr>
      </w:pPr>
    </w:p>
    <w:p w14:paraId="3DE7E741" w14:textId="2B4273FC" w:rsidR="00CB7617" w:rsidRPr="00CB7617" w:rsidRDefault="00CB7617" w:rsidP="006A13CC">
      <w:pPr>
        <w:numPr>
          <w:ilvl w:val="0"/>
          <w:numId w:val="18"/>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lastRenderedPageBreak/>
        <w:t>Acelerômetros e giroscópios para análise de equilíbrio e detecção de queda</w:t>
      </w:r>
    </w:p>
    <w:p w14:paraId="049F903E" w14:textId="77777777" w:rsidR="00CB7617" w:rsidRPr="00CB7617" w:rsidRDefault="00CB7617" w:rsidP="006A13CC">
      <w:pPr>
        <w:numPr>
          <w:ilvl w:val="0"/>
          <w:numId w:val="18"/>
        </w:numPr>
        <w:pBdr>
          <w:top w:val="nil"/>
          <w:left w:val="nil"/>
          <w:bottom w:val="nil"/>
          <w:right w:val="nil"/>
          <w:between w:val="nil"/>
        </w:pBdr>
        <w:spacing w:after="240"/>
        <w:rPr>
          <w:rFonts w:eastAsia="Google Sans Text"/>
          <w:color w:val="1B1C1D"/>
          <w:szCs w:val="24"/>
        </w:rPr>
      </w:pPr>
      <w:r w:rsidRPr="00CB7617">
        <w:rPr>
          <w:rFonts w:eastAsia="Google Sans Text"/>
          <w:color w:val="1B1C1D"/>
          <w:szCs w:val="24"/>
        </w:rPr>
        <w:t>Algoritmos de detecção de intenção via aprendizado de máquina (Random Forest, SVM, CNN)</w:t>
      </w:r>
    </w:p>
    <w:p w14:paraId="786D5603" w14:textId="5D4AA3B7" w:rsidR="00CB7617" w:rsidRDefault="00CB7617" w:rsidP="00CB7617">
      <w:pPr>
        <w:pBdr>
          <w:top w:val="nil"/>
          <w:left w:val="nil"/>
          <w:bottom w:val="nil"/>
          <w:right w:val="nil"/>
          <w:between w:val="nil"/>
        </w:pBdr>
        <w:spacing w:after="240"/>
        <w:rPr>
          <w:rFonts w:eastAsia="Google Sans Text"/>
          <w:b/>
          <w:bCs/>
          <w:color w:val="1B1C1D"/>
          <w:szCs w:val="24"/>
        </w:rPr>
      </w:pPr>
      <w:r w:rsidRPr="00CB7617">
        <w:rPr>
          <w:rFonts w:eastAsia="Google Sans Text"/>
          <w:b/>
          <w:bCs/>
          <w:color w:val="1B1C1D"/>
          <w:szCs w:val="24"/>
        </w:rPr>
        <w:t>Subatividade 3 - Sistema de Controle Inteligente e Interface com Realidade Virtual</w:t>
      </w:r>
    </w:p>
    <w:p w14:paraId="6E81D13F" w14:textId="14CB273A" w:rsidR="00862A41" w:rsidRPr="00CB7617" w:rsidRDefault="00862A41" w:rsidP="00862A41">
      <w:r w:rsidRPr="00862A41">
        <w:t>O sistema de controle é "cérebro" do andador, convertendo intenções do usuário e informação ambiental em comandos de movimento seguro e adaptado.</w:t>
      </w:r>
    </w:p>
    <w:p w14:paraId="1589B9D6" w14:textId="77777777" w:rsidR="00CB7617" w:rsidRPr="00A9326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Desenvolvimento de controlador em ROS para coordenação de motores independentes</w:t>
      </w:r>
    </w:p>
    <w:p w14:paraId="5FAB0D40" w14:textId="77777777" w:rsidR="00CB7617" w:rsidRPr="00A9326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Algoritmo de "assistência adaptativa": varia grau de assistência conforme força do usuário</w:t>
      </w:r>
    </w:p>
    <w:p w14:paraId="4028272B" w14:textId="77777777" w:rsidR="00CB7617" w:rsidRPr="00A9326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Integração de IA para predição de movimento</w:t>
      </w:r>
    </w:p>
    <w:p w14:paraId="5F736B12" w14:textId="77777777" w:rsidR="00CB7617" w:rsidRPr="00A9326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Sistema de visão computacional para detecção de obstáculos</w:t>
      </w:r>
    </w:p>
    <w:p w14:paraId="69DF7232" w14:textId="77777777" w:rsidR="00CB7617" w:rsidRPr="00A9326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Integração com engine de RV (Unity): visualização de obstáculos, feedback visual/auditivo de segurança</w:t>
      </w:r>
    </w:p>
    <w:p w14:paraId="3C2CCE24" w14:textId="77777777" w:rsidR="00CB7617" w:rsidRPr="00A9326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Interface homem-máquina intuitiva baseada em força/pressão (não botões)</w:t>
      </w:r>
    </w:p>
    <w:p w14:paraId="1DED1D16" w14:textId="77777777" w:rsidR="00CB7617" w:rsidRDefault="00CB7617" w:rsidP="006A13CC">
      <w:pPr>
        <w:pStyle w:val="PargrafodaLista"/>
        <w:numPr>
          <w:ilvl w:val="0"/>
          <w:numId w:val="14"/>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Testes de controle em ambiente simulado (ROS Gazebo) + ambiente semi-estruturado</w:t>
      </w:r>
    </w:p>
    <w:p w14:paraId="06A1B9E5" w14:textId="77777777" w:rsidR="00457428" w:rsidRPr="00A93267" w:rsidRDefault="00457428" w:rsidP="006A13CC">
      <w:pPr>
        <w:pStyle w:val="PargrafodaLista"/>
        <w:numPr>
          <w:ilvl w:val="0"/>
          <w:numId w:val="14"/>
        </w:numPr>
        <w:pBdr>
          <w:top w:val="nil"/>
          <w:left w:val="nil"/>
          <w:bottom w:val="nil"/>
          <w:right w:val="nil"/>
          <w:between w:val="nil"/>
        </w:pBdr>
        <w:spacing w:after="240"/>
        <w:rPr>
          <w:rFonts w:eastAsia="Google Sans Text"/>
          <w:color w:val="1B1C1D"/>
          <w:szCs w:val="24"/>
        </w:rPr>
      </w:pPr>
    </w:p>
    <w:p w14:paraId="2C819EF3" w14:textId="77777777" w:rsidR="00CB7617" w:rsidRPr="00CB7617" w:rsidRDefault="00CB7617" w:rsidP="00CB7617">
      <w:pPr>
        <w:pBdr>
          <w:top w:val="nil"/>
          <w:left w:val="nil"/>
          <w:bottom w:val="nil"/>
          <w:right w:val="nil"/>
          <w:between w:val="nil"/>
        </w:pBdr>
        <w:spacing w:after="240"/>
        <w:rPr>
          <w:rFonts w:eastAsia="Google Sans Text"/>
          <w:color w:val="1B1C1D"/>
          <w:szCs w:val="24"/>
        </w:rPr>
      </w:pPr>
      <w:r w:rsidRPr="00CB7617">
        <w:rPr>
          <w:rFonts w:eastAsia="Google Sans Text"/>
          <w:b/>
          <w:bCs/>
          <w:color w:val="1B1C1D"/>
          <w:szCs w:val="24"/>
        </w:rPr>
        <w:t>Entregáveis Andador Robótico (Mês 12):</w:t>
      </w:r>
    </w:p>
    <w:p w14:paraId="03BB8E79"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Protótipo Mínimo Viável (MVP) funcional (TRL 4)</w:t>
      </w:r>
    </w:p>
    <w:p w14:paraId="4D55624B"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Estrutura mecânica com mobilidade assistida em 4 direções</w:t>
      </w:r>
    </w:p>
    <w:p w14:paraId="5FA8A2C6"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Sistema de sensores integrado</w:t>
      </w:r>
    </w:p>
    <w:p w14:paraId="6379635D"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Algoritmos de controle e IA funcionais</w:t>
      </w:r>
    </w:p>
    <w:p w14:paraId="42E5D408"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Interface com RV integrada</w:t>
      </w:r>
    </w:p>
    <w:p w14:paraId="06040A4E"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Documentação técnica completa (desenhos, especificações, código-fonte)</w:t>
      </w:r>
    </w:p>
    <w:p w14:paraId="640C0C2E" w14:textId="77777777" w:rsidR="00CB7617" w:rsidRPr="00A93267" w:rsidRDefault="00CB7617" w:rsidP="006A13CC">
      <w:pPr>
        <w:pStyle w:val="PargrafodaLista"/>
        <w:numPr>
          <w:ilvl w:val="0"/>
          <w:numId w:val="15"/>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Relatórios de validação técnica</w:t>
      </w:r>
    </w:p>
    <w:p w14:paraId="3D3C233E" w14:textId="1DA61922" w:rsidR="00CB7617" w:rsidRPr="00CB7617" w:rsidRDefault="00A93267" w:rsidP="00A93267">
      <w:pPr>
        <w:pStyle w:val="Ttulo3"/>
      </w:pPr>
      <w:r>
        <w:t>4</w:t>
      </w:r>
      <w:r w:rsidR="00CB7617" w:rsidRPr="00CB7617">
        <w:t>.4 Fase III: Conformidade Regulatória (Meses 6-15)</w:t>
      </w:r>
    </w:p>
    <w:p w14:paraId="2BD3EA36" w14:textId="04FC8453" w:rsidR="00DB2E24" w:rsidRDefault="00DB2E24" w:rsidP="00DB2E24">
      <w:r w:rsidRPr="00DB2E24">
        <w:lastRenderedPageBreak/>
        <w:t>Conformidade regulatória é atividade crítica, paralela ao desenvolvimento técnico, que garante que qualquer teste clínico será realizado dentro de arcabouço ético e legal robusto.</w:t>
      </w:r>
    </w:p>
    <w:p w14:paraId="51BA79E6" w14:textId="77777777" w:rsidR="00CB7617" w:rsidRPr="00CB7617" w:rsidRDefault="00CB7617" w:rsidP="00DB2E24">
      <w:r w:rsidRPr="00DB2E24">
        <w:rPr>
          <w:b/>
          <w:bCs/>
        </w:rPr>
        <w:t>Atividade 1 - Submissão ao CEP/CONEP</w:t>
      </w:r>
      <w:r w:rsidRPr="00CB7617">
        <w:t>:</w:t>
      </w:r>
    </w:p>
    <w:p w14:paraId="79E33FDF" w14:textId="77777777" w:rsidR="00CB7617" w:rsidRPr="00A93267" w:rsidRDefault="00CB7617" w:rsidP="006A13CC">
      <w:pPr>
        <w:pStyle w:val="PargrafodaLista"/>
        <w:numPr>
          <w:ilvl w:val="0"/>
          <w:numId w:val="16"/>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Protocolo clínico para exoesqueleto: pacientes pós-AVC agudo/subagudo, lesão medular incompleta, população &lt;65 anos</w:t>
      </w:r>
    </w:p>
    <w:p w14:paraId="1E164D9E" w14:textId="77777777" w:rsidR="00CB7617" w:rsidRPr="00A93267" w:rsidRDefault="00CB7617" w:rsidP="006A13CC">
      <w:pPr>
        <w:pStyle w:val="PargrafodaLista"/>
        <w:numPr>
          <w:ilvl w:val="0"/>
          <w:numId w:val="16"/>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Protocolo clínico para andador robótico: população com distúrbios de marcha (Parkinson, EM, distúrbios de equilíbrio, AVC crônico, idade ≥50 anos)</w:t>
      </w:r>
    </w:p>
    <w:p w14:paraId="58AC66C3" w14:textId="77777777" w:rsidR="00CB7617" w:rsidRPr="00A93267" w:rsidRDefault="00CB7617" w:rsidP="006A13CC">
      <w:pPr>
        <w:pStyle w:val="PargrafodaLista"/>
        <w:numPr>
          <w:ilvl w:val="0"/>
          <w:numId w:val="16"/>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Submissão separada ou conjunta conforme orientação do CEP</w:t>
      </w:r>
    </w:p>
    <w:p w14:paraId="68EF21CD" w14:textId="77777777" w:rsidR="00CB7617" w:rsidRPr="00A93267" w:rsidRDefault="00CB7617" w:rsidP="006A13CC">
      <w:pPr>
        <w:pStyle w:val="PargrafodaLista"/>
        <w:numPr>
          <w:ilvl w:val="0"/>
          <w:numId w:val="16"/>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Aprovações esperadas: Mês 12-15</w:t>
      </w:r>
    </w:p>
    <w:p w14:paraId="38F0A2F2" w14:textId="77777777" w:rsidR="00CB7617" w:rsidRPr="00401916" w:rsidRDefault="00CB7617" w:rsidP="00401916">
      <w:pPr>
        <w:rPr>
          <w:b/>
          <w:bCs/>
        </w:rPr>
      </w:pPr>
      <w:r w:rsidRPr="00401916">
        <w:rPr>
          <w:b/>
          <w:bCs/>
        </w:rPr>
        <w:t>Atividade 2 - Desenho dos Estudos Piloto:</w:t>
      </w:r>
    </w:p>
    <w:p w14:paraId="02A7DFDB" w14:textId="77777777" w:rsidR="00CB7617" w:rsidRPr="00A93267" w:rsidRDefault="00CB7617" w:rsidP="006A13CC">
      <w:pPr>
        <w:pStyle w:val="PargrafodaLista"/>
        <w:numPr>
          <w:ilvl w:val="0"/>
          <w:numId w:val="17"/>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Exoesqueleto: 6 pacientes (quasi-experimental ou cross-over)</w:t>
      </w:r>
    </w:p>
    <w:p w14:paraId="7D438209" w14:textId="77777777" w:rsidR="00CB7617" w:rsidRPr="00A93267" w:rsidRDefault="00CB7617" w:rsidP="006A13CC">
      <w:pPr>
        <w:pStyle w:val="PargrafodaLista"/>
        <w:numPr>
          <w:ilvl w:val="0"/>
          <w:numId w:val="17"/>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Andador robótico: 8 pacientes (quasi-experimental com grupo controle)</w:t>
      </w:r>
    </w:p>
    <w:p w14:paraId="21E09D4B" w14:textId="77777777" w:rsidR="00CB7617" w:rsidRDefault="00CB7617" w:rsidP="006A13CC">
      <w:pPr>
        <w:pStyle w:val="PargrafodaLista"/>
        <w:numPr>
          <w:ilvl w:val="0"/>
          <w:numId w:val="17"/>
        </w:numPr>
        <w:pBdr>
          <w:top w:val="nil"/>
          <w:left w:val="nil"/>
          <w:bottom w:val="nil"/>
          <w:right w:val="nil"/>
          <w:between w:val="nil"/>
        </w:pBdr>
        <w:spacing w:after="240"/>
        <w:rPr>
          <w:rFonts w:eastAsia="Google Sans Text"/>
          <w:color w:val="1B1C1D"/>
          <w:szCs w:val="24"/>
        </w:rPr>
      </w:pPr>
      <w:r w:rsidRPr="00A93267">
        <w:rPr>
          <w:rFonts w:eastAsia="Google Sans Text"/>
          <w:color w:val="1B1C1D"/>
          <w:szCs w:val="24"/>
        </w:rPr>
        <w:t>Recrutamento nos 3 hospitais parceiros</w:t>
      </w:r>
    </w:p>
    <w:p w14:paraId="1AD15EE9" w14:textId="77777777" w:rsidR="00401916" w:rsidRPr="00401916" w:rsidRDefault="00401916" w:rsidP="00401916">
      <w:pPr>
        <w:pBdr>
          <w:top w:val="nil"/>
          <w:left w:val="nil"/>
          <w:bottom w:val="nil"/>
          <w:right w:val="nil"/>
          <w:between w:val="nil"/>
        </w:pBdr>
        <w:spacing w:after="240"/>
        <w:rPr>
          <w:rFonts w:eastAsia="Google Sans Text"/>
          <w:color w:val="1B1C1D"/>
          <w:szCs w:val="24"/>
        </w:rPr>
      </w:pPr>
      <w:r w:rsidRPr="00401916">
        <w:rPr>
          <w:rFonts w:eastAsia="Google Sans Text"/>
          <w:b/>
          <w:bCs/>
          <w:color w:val="1B1C1D"/>
          <w:szCs w:val="24"/>
        </w:rPr>
        <w:t>Entregáveis Fase III:</w:t>
      </w:r>
    </w:p>
    <w:p w14:paraId="6D32E28A" w14:textId="77777777" w:rsidR="00401916" w:rsidRPr="00401916" w:rsidRDefault="00401916" w:rsidP="006A13CC">
      <w:pPr>
        <w:pStyle w:val="PargrafodaLista"/>
        <w:numPr>
          <w:ilvl w:val="0"/>
          <w:numId w:val="19"/>
        </w:numPr>
        <w:pBdr>
          <w:top w:val="nil"/>
          <w:left w:val="nil"/>
          <w:bottom w:val="nil"/>
          <w:right w:val="nil"/>
          <w:between w:val="nil"/>
        </w:pBdr>
        <w:spacing w:after="240"/>
        <w:rPr>
          <w:rFonts w:eastAsia="Google Sans Text"/>
          <w:color w:val="1B1C1D"/>
          <w:szCs w:val="24"/>
        </w:rPr>
      </w:pPr>
      <w:r w:rsidRPr="00401916">
        <w:rPr>
          <w:rFonts w:eastAsia="Google Sans Text"/>
          <w:color w:val="1B1C1D"/>
          <w:szCs w:val="24"/>
        </w:rPr>
        <w:t>Protocolo aprovado CEP/CONEP (Mês 12-15)</w:t>
      </w:r>
    </w:p>
    <w:p w14:paraId="5429B66D" w14:textId="77777777" w:rsidR="00401916" w:rsidRPr="00401916" w:rsidRDefault="00401916" w:rsidP="006A13CC">
      <w:pPr>
        <w:pStyle w:val="PargrafodaLista"/>
        <w:numPr>
          <w:ilvl w:val="0"/>
          <w:numId w:val="19"/>
        </w:numPr>
        <w:pBdr>
          <w:top w:val="nil"/>
          <w:left w:val="nil"/>
          <w:bottom w:val="nil"/>
          <w:right w:val="nil"/>
          <w:between w:val="nil"/>
        </w:pBdr>
        <w:spacing w:after="240"/>
        <w:rPr>
          <w:rFonts w:eastAsia="Google Sans Text"/>
          <w:color w:val="1B1C1D"/>
          <w:szCs w:val="24"/>
        </w:rPr>
      </w:pPr>
      <w:r w:rsidRPr="00401916">
        <w:rPr>
          <w:rFonts w:eastAsia="Google Sans Text"/>
          <w:color w:val="1B1C1D"/>
          <w:szCs w:val="24"/>
        </w:rPr>
        <w:t>TCLE aprovado (Mês 12-15)</w:t>
      </w:r>
    </w:p>
    <w:p w14:paraId="5F485BD2" w14:textId="77777777" w:rsidR="00401916" w:rsidRPr="00401916" w:rsidRDefault="00401916" w:rsidP="006A13CC">
      <w:pPr>
        <w:pStyle w:val="PargrafodaLista"/>
        <w:numPr>
          <w:ilvl w:val="0"/>
          <w:numId w:val="19"/>
        </w:numPr>
        <w:pBdr>
          <w:top w:val="nil"/>
          <w:left w:val="nil"/>
          <w:bottom w:val="nil"/>
          <w:right w:val="nil"/>
          <w:between w:val="nil"/>
        </w:pBdr>
        <w:spacing w:after="240"/>
        <w:rPr>
          <w:rFonts w:eastAsia="Google Sans Text"/>
          <w:color w:val="1B1C1D"/>
          <w:szCs w:val="24"/>
        </w:rPr>
      </w:pPr>
      <w:r w:rsidRPr="00401916">
        <w:rPr>
          <w:rFonts w:eastAsia="Google Sans Text"/>
          <w:color w:val="1B1C1D"/>
          <w:szCs w:val="24"/>
        </w:rPr>
        <w:t>Formulários de coleta de dados estruturados</w:t>
      </w:r>
    </w:p>
    <w:p w14:paraId="75F77A87" w14:textId="77777777" w:rsidR="00401916" w:rsidRPr="00401916" w:rsidRDefault="00401916" w:rsidP="006A13CC">
      <w:pPr>
        <w:pStyle w:val="PargrafodaLista"/>
        <w:numPr>
          <w:ilvl w:val="0"/>
          <w:numId w:val="19"/>
        </w:numPr>
        <w:pBdr>
          <w:top w:val="nil"/>
          <w:left w:val="nil"/>
          <w:bottom w:val="nil"/>
          <w:right w:val="nil"/>
          <w:between w:val="nil"/>
        </w:pBdr>
        <w:spacing w:after="240"/>
        <w:rPr>
          <w:rFonts w:eastAsia="Google Sans Text"/>
          <w:color w:val="1B1C1D"/>
          <w:szCs w:val="24"/>
        </w:rPr>
      </w:pPr>
      <w:r w:rsidRPr="00401916">
        <w:rPr>
          <w:rFonts w:eastAsia="Google Sans Text"/>
          <w:color w:val="1B1C1D"/>
          <w:szCs w:val="24"/>
        </w:rPr>
        <w:t>Plano de análise estatística descritivo</w:t>
      </w:r>
    </w:p>
    <w:p w14:paraId="322474D2" w14:textId="77777777" w:rsidR="00401916" w:rsidRPr="00401916" w:rsidRDefault="00401916" w:rsidP="006A13CC">
      <w:pPr>
        <w:pStyle w:val="PargrafodaLista"/>
        <w:numPr>
          <w:ilvl w:val="0"/>
          <w:numId w:val="19"/>
        </w:numPr>
        <w:pBdr>
          <w:top w:val="nil"/>
          <w:left w:val="nil"/>
          <w:bottom w:val="nil"/>
          <w:right w:val="nil"/>
          <w:between w:val="nil"/>
        </w:pBdr>
        <w:spacing w:after="240"/>
        <w:rPr>
          <w:rFonts w:eastAsia="Google Sans Text"/>
          <w:color w:val="1B1C1D"/>
          <w:szCs w:val="24"/>
        </w:rPr>
      </w:pPr>
      <w:r w:rsidRPr="00401916">
        <w:rPr>
          <w:rFonts w:eastAsia="Google Sans Text"/>
          <w:color w:val="1B1C1D"/>
          <w:szCs w:val="24"/>
        </w:rPr>
        <w:t>Documentação de conformidade regulatória</w:t>
      </w:r>
    </w:p>
    <w:p w14:paraId="541976C1" w14:textId="77777777" w:rsidR="00401916" w:rsidRPr="00401916" w:rsidRDefault="00401916" w:rsidP="00401916">
      <w:pPr>
        <w:pBdr>
          <w:top w:val="nil"/>
          <w:left w:val="nil"/>
          <w:bottom w:val="nil"/>
          <w:right w:val="nil"/>
          <w:between w:val="nil"/>
        </w:pBdr>
        <w:spacing w:after="240"/>
        <w:rPr>
          <w:rFonts w:eastAsia="Google Sans Text"/>
          <w:color w:val="1B1C1D"/>
          <w:szCs w:val="24"/>
        </w:rPr>
      </w:pPr>
    </w:p>
    <w:p w14:paraId="40FF00C4" w14:textId="47C3FD8F" w:rsidR="00CB7617" w:rsidRDefault="00CB7617" w:rsidP="006A13CC">
      <w:pPr>
        <w:pStyle w:val="Ttulo3"/>
        <w:numPr>
          <w:ilvl w:val="1"/>
          <w:numId w:val="16"/>
        </w:numPr>
      </w:pPr>
      <w:r w:rsidRPr="00CB7617">
        <w:t>Fase IV: Validação Clínica (Meses 9-18)</w:t>
      </w:r>
    </w:p>
    <w:p w14:paraId="7882AA16" w14:textId="493521C1" w:rsidR="002D526F" w:rsidRPr="002D526F" w:rsidRDefault="002D526F" w:rsidP="002D526F">
      <w:r w:rsidRPr="002D526F">
        <w:t>A validação clínica é momento crítico onde tecnologia é testada em populações reais, sob supervisão clínica, em ambientes realistas.</w:t>
      </w:r>
    </w:p>
    <w:p w14:paraId="11CD33BA" w14:textId="77777777" w:rsidR="00CB7617" w:rsidRPr="00CB7617" w:rsidRDefault="00CB7617" w:rsidP="00146BAD">
      <w:pPr>
        <w:pStyle w:val="Ttulo4"/>
      </w:pPr>
      <w:r w:rsidRPr="00CB7617">
        <w:t>EXOESQUELETO - Validação Clínica</w:t>
      </w:r>
    </w:p>
    <w:p w14:paraId="589F788C" w14:textId="32BEBE23" w:rsidR="007052AC" w:rsidRPr="007052AC" w:rsidRDefault="007052AC" w:rsidP="007052AC">
      <w:r w:rsidRPr="007052AC">
        <w:rPr>
          <w:b/>
          <w:bCs/>
        </w:rPr>
        <w:t>Etapa 1 - Avaliações Biomecânicas Iniciais (Baseline)</w:t>
      </w:r>
    </w:p>
    <w:p w14:paraId="78E06F05" w14:textId="77777777" w:rsidR="007052AC" w:rsidRPr="007052AC" w:rsidRDefault="007052AC" w:rsidP="006A13CC">
      <w:pPr>
        <w:numPr>
          <w:ilvl w:val="0"/>
          <w:numId w:val="20"/>
        </w:numPr>
      </w:pPr>
      <w:r w:rsidRPr="007052AC">
        <w:lastRenderedPageBreak/>
        <w:t>Análise cinemática 3D da marcha SEM exoesqueleto (captura de movimento com câmeras infravermelhas, markers retrorrefletivos em pontos anatômicos)</w:t>
      </w:r>
    </w:p>
    <w:p w14:paraId="550FFCB0" w14:textId="77777777" w:rsidR="007052AC" w:rsidRPr="007052AC" w:rsidRDefault="007052AC" w:rsidP="006A13CC">
      <w:pPr>
        <w:numPr>
          <w:ilvl w:val="0"/>
          <w:numId w:val="20"/>
        </w:numPr>
      </w:pPr>
      <w:r w:rsidRPr="007052AC">
        <w:t>Análise dinâmica (plataforma de força, medindo força de reação do solo durante marcha)</w:t>
      </w:r>
    </w:p>
    <w:p w14:paraId="615DDF1A" w14:textId="77777777" w:rsidR="007052AC" w:rsidRPr="007052AC" w:rsidRDefault="007052AC" w:rsidP="006A13CC">
      <w:pPr>
        <w:numPr>
          <w:ilvl w:val="0"/>
          <w:numId w:val="20"/>
        </w:numPr>
      </w:pPr>
      <w:r w:rsidRPr="007052AC">
        <w:t>Eletromiografia de superfície: 8+ músculos de membros inferiores registrando ativação eletrônica durante marcha</w:t>
      </w:r>
    </w:p>
    <w:p w14:paraId="6944C940" w14:textId="77777777" w:rsidR="007052AC" w:rsidRPr="007052AC" w:rsidRDefault="007052AC" w:rsidP="006A13CC">
      <w:pPr>
        <w:numPr>
          <w:ilvl w:val="0"/>
          <w:numId w:val="20"/>
        </w:numPr>
      </w:pPr>
      <w:r w:rsidRPr="007052AC">
        <w:t>Documentação de força muscular (teste manual de força em escala MRC 0-5)</w:t>
      </w:r>
    </w:p>
    <w:p w14:paraId="63135F0B" w14:textId="77777777" w:rsidR="007052AC" w:rsidRDefault="007052AC" w:rsidP="007052AC">
      <w:pPr>
        <w:rPr>
          <w:b/>
          <w:bCs/>
        </w:rPr>
      </w:pPr>
    </w:p>
    <w:p w14:paraId="0EE9902B" w14:textId="76CAF484" w:rsidR="007052AC" w:rsidRPr="007052AC" w:rsidRDefault="007052AC" w:rsidP="007052AC">
      <w:r w:rsidRPr="007052AC">
        <w:rPr>
          <w:b/>
          <w:bCs/>
        </w:rPr>
        <w:t>Etapa 2 - Testes com Exoesqueleto:</w:t>
      </w:r>
    </w:p>
    <w:p w14:paraId="314C7506" w14:textId="77777777" w:rsidR="007052AC" w:rsidRPr="007052AC" w:rsidRDefault="007052AC" w:rsidP="006A13CC">
      <w:pPr>
        <w:numPr>
          <w:ilvl w:val="0"/>
          <w:numId w:val="21"/>
        </w:numPr>
      </w:pPr>
      <w:r w:rsidRPr="007052AC">
        <w:t>Mesmas avaliações biomecânicas USANDO exoesqueleto com assistência máxima</w:t>
      </w:r>
    </w:p>
    <w:p w14:paraId="5D3231E2" w14:textId="77777777" w:rsidR="007052AC" w:rsidRPr="007052AC" w:rsidRDefault="007052AC" w:rsidP="006A13CC">
      <w:pPr>
        <w:numPr>
          <w:ilvl w:val="0"/>
          <w:numId w:val="21"/>
        </w:numPr>
      </w:pPr>
      <w:r w:rsidRPr="007052AC">
        <w:t>Comparação intra-paciente de biomecânica com vs. sem assistência</w:t>
      </w:r>
    </w:p>
    <w:p w14:paraId="72EBEA79" w14:textId="77777777" w:rsidR="007052AC" w:rsidRDefault="007052AC" w:rsidP="007052AC">
      <w:pPr>
        <w:rPr>
          <w:b/>
          <w:bCs/>
        </w:rPr>
      </w:pPr>
    </w:p>
    <w:p w14:paraId="69B0889C" w14:textId="1104743C" w:rsidR="007052AC" w:rsidRPr="007052AC" w:rsidRDefault="007052AC" w:rsidP="007052AC">
      <w:r w:rsidRPr="007052AC">
        <w:rPr>
          <w:b/>
          <w:bCs/>
        </w:rPr>
        <w:t>Etapa 3 - Intervalo Terapêutico</w:t>
      </w:r>
    </w:p>
    <w:p w14:paraId="3475BCE3" w14:textId="77777777" w:rsidR="007052AC" w:rsidRPr="007052AC" w:rsidRDefault="007052AC" w:rsidP="006A13CC">
      <w:pPr>
        <w:pStyle w:val="PargrafodaLista"/>
        <w:numPr>
          <w:ilvl w:val="0"/>
          <w:numId w:val="22"/>
        </w:numPr>
      </w:pPr>
      <w:r w:rsidRPr="007052AC">
        <w:t>8 semanas de terapia (2-3 sessões/semana, 45-60 min/sessão)</w:t>
      </w:r>
    </w:p>
    <w:p w14:paraId="23DC1FBE" w14:textId="77777777" w:rsidR="007052AC" w:rsidRPr="007052AC" w:rsidRDefault="007052AC" w:rsidP="006A13CC">
      <w:pPr>
        <w:pStyle w:val="PargrafodaLista"/>
        <w:numPr>
          <w:ilvl w:val="0"/>
          <w:numId w:val="22"/>
        </w:numPr>
      </w:pPr>
      <w:r w:rsidRPr="007052AC">
        <w:t>Cada sessão envolve: aquecimento, marcha com exoesqueleto com assistência gradualmente reduzida (começando máxima, progressivamente reduzindo), atividades funcionais (subir degraus, virar, marcha em diferentes terrenos), "cool-down"</w:t>
      </w:r>
    </w:p>
    <w:p w14:paraId="4EBA763E" w14:textId="77777777" w:rsidR="007052AC" w:rsidRPr="007052AC" w:rsidRDefault="007052AC" w:rsidP="006A13CC">
      <w:pPr>
        <w:pStyle w:val="PargrafodaLista"/>
        <w:numPr>
          <w:ilvl w:val="0"/>
          <w:numId w:val="22"/>
        </w:numPr>
      </w:pPr>
      <w:r w:rsidRPr="007052AC">
        <w:t>Monitoria contínua: frequência cardíaca (via pulsoxi), pressão arterial (pré e pós-sessão), escala de fadiga, escala de dor, documentação de quaisquer eventos adversos</w:t>
      </w:r>
    </w:p>
    <w:p w14:paraId="62C8A591" w14:textId="77777777" w:rsidR="007052AC" w:rsidRDefault="007052AC" w:rsidP="007052AC">
      <w:pPr>
        <w:rPr>
          <w:b/>
          <w:bCs/>
        </w:rPr>
      </w:pPr>
    </w:p>
    <w:p w14:paraId="62570788" w14:textId="7356C4CB" w:rsidR="007052AC" w:rsidRPr="007052AC" w:rsidRDefault="007052AC" w:rsidP="007052AC">
      <w:r w:rsidRPr="007052AC">
        <w:rPr>
          <w:b/>
          <w:bCs/>
        </w:rPr>
        <w:t>Etapa 4 - Avaliações Finais:</w:t>
      </w:r>
    </w:p>
    <w:p w14:paraId="3FC8D289" w14:textId="77777777" w:rsidR="007052AC" w:rsidRPr="007052AC" w:rsidRDefault="007052AC" w:rsidP="006A13CC">
      <w:pPr>
        <w:pStyle w:val="PargrafodaLista"/>
        <w:numPr>
          <w:ilvl w:val="0"/>
          <w:numId w:val="23"/>
        </w:numPr>
      </w:pPr>
      <w:r w:rsidRPr="007052AC">
        <w:t>Repetição de todas avaliações biomecânicas (SEM exoesqueleto, COM exoesqueleto)</w:t>
      </w:r>
    </w:p>
    <w:p w14:paraId="16419B5A" w14:textId="77777777" w:rsidR="007052AC" w:rsidRPr="007052AC" w:rsidRDefault="007052AC" w:rsidP="006A13CC">
      <w:pPr>
        <w:pStyle w:val="PargrafodaLista"/>
        <w:numPr>
          <w:ilvl w:val="0"/>
          <w:numId w:val="23"/>
        </w:numPr>
      </w:pPr>
      <w:r w:rsidRPr="007052AC">
        <w:t>Escalas clínicas (Fugl-Meyer, 10MWT, 6MWT, BBS, Barthel, Ashworth)</w:t>
      </w:r>
    </w:p>
    <w:p w14:paraId="6DF18D68" w14:textId="77777777" w:rsidR="007052AC" w:rsidRPr="007052AC" w:rsidRDefault="007052AC" w:rsidP="006A13CC">
      <w:pPr>
        <w:pStyle w:val="PargrafodaLista"/>
        <w:numPr>
          <w:ilvl w:val="0"/>
          <w:numId w:val="23"/>
        </w:numPr>
      </w:pPr>
      <w:r w:rsidRPr="007052AC">
        <w:t>Questionários de satisfação, usabilidade, aceitabilidade</w:t>
      </w:r>
    </w:p>
    <w:p w14:paraId="66CAB415" w14:textId="77777777" w:rsidR="007052AC" w:rsidRPr="007052AC" w:rsidRDefault="007052AC" w:rsidP="006A13CC">
      <w:pPr>
        <w:pStyle w:val="PargrafodaLista"/>
        <w:numPr>
          <w:ilvl w:val="0"/>
          <w:numId w:val="23"/>
        </w:numPr>
      </w:pPr>
      <w:r w:rsidRPr="007052AC">
        <w:t>Comparação pré vs. pós-intervenção</w:t>
      </w:r>
    </w:p>
    <w:p w14:paraId="4278707B" w14:textId="77777777" w:rsidR="007052AC" w:rsidRDefault="007052AC" w:rsidP="007052AC">
      <w:pPr>
        <w:rPr>
          <w:b/>
          <w:bCs/>
        </w:rPr>
      </w:pPr>
    </w:p>
    <w:p w14:paraId="096B79A6" w14:textId="0B57CDA2" w:rsidR="007052AC" w:rsidRPr="007052AC" w:rsidRDefault="007052AC" w:rsidP="007052AC">
      <w:r w:rsidRPr="007052AC">
        <w:rPr>
          <w:b/>
          <w:bCs/>
        </w:rPr>
        <w:t>Etapa 5 - Análise de Dados:</w:t>
      </w:r>
    </w:p>
    <w:p w14:paraId="7B269DFB" w14:textId="77777777" w:rsidR="007052AC" w:rsidRPr="007052AC" w:rsidRDefault="007052AC" w:rsidP="006A13CC">
      <w:pPr>
        <w:pStyle w:val="PargrafodaLista"/>
        <w:numPr>
          <w:ilvl w:val="0"/>
          <w:numId w:val="24"/>
        </w:numPr>
      </w:pPr>
      <w:r w:rsidRPr="007052AC">
        <w:lastRenderedPageBreak/>
        <w:t>Análise intra-paciente de mudanças (paired t-test ou Wilcoxon se distribuição não-normal)</w:t>
      </w:r>
    </w:p>
    <w:p w14:paraId="1387ADBB" w14:textId="77777777" w:rsidR="007052AC" w:rsidRPr="007052AC" w:rsidRDefault="007052AC" w:rsidP="006A13CC">
      <w:pPr>
        <w:pStyle w:val="PargrafodaLista"/>
        <w:numPr>
          <w:ilvl w:val="0"/>
          <w:numId w:val="24"/>
        </w:numPr>
      </w:pPr>
      <w:r w:rsidRPr="007052AC">
        <w:t>Cálculo de tamanhos de efeito (Cohen's d)</w:t>
      </w:r>
    </w:p>
    <w:p w14:paraId="5720A909" w14:textId="77777777" w:rsidR="007052AC" w:rsidRPr="007052AC" w:rsidRDefault="007052AC" w:rsidP="006A13CC">
      <w:pPr>
        <w:pStyle w:val="PargrafodaLista"/>
        <w:numPr>
          <w:ilvl w:val="0"/>
          <w:numId w:val="24"/>
        </w:numPr>
      </w:pPr>
      <w:r w:rsidRPr="007052AC">
        <w:t>Descrição de eventos adversos (frequência, severidade, relacionamento com dispositivo)</w:t>
      </w:r>
    </w:p>
    <w:p w14:paraId="1B01B0C3" w14:textId="77777777" w:rsidR="007052AC" w:rsidRPr="007052AC" w:rsidRDefault="007052AC" w:rsidP="007052AC">
      <w:r w:rsidRPr="007052AC">
        <w:rPr>
          <w:b/>
          <w:bCs/>
        </w:rPr>
        <w:t>Entregáveis Exoesqueleto:</w:t>
      </w:r>
    </w:p>
    <w:p w14:paraId="2AE6F14C" w14:textId="77777777" w:rsidR="007052AC" w:rsidRPr="007052AC" w:rsidRDefault="007052AC" w:rsidP="006A13CC">
      <w:pPr>
        <w:pStyle w:val="PargrafodaLista"/>
        <w:numPr>
          <w:ilvl w:val="0"/>
          <w:numId w:val="25"/>
        </w:numPr>
      </w:pPr>
      <w:r w:rsidRPr="007052AC">
        <w:t>Arquivo de dados de movimento 3D (para futura análise mais profunda se necessário)</w:t>
      </w:r>
    </w:p>
    <w:p w14:paraId="78C3BCE2" w14:textId="77777777" w:rsidR="007052AC" w:rsidRPr="007052AC" w:rsidRDefault="007052AC" w:rsidP="006A13CC">
      <w:pPr>
        <w:pStyle w:val="PargrafodaLista"/>
        <w:numPr>
          <w:ilvl w:val="0"/>
          <w:numId w:val="25"/>
        </w:numPr>
      </w:pPr>
      <w:r w:rsidRPr="007052AC">
        <w:t>Tabela de resultados de escalas clínicas pré/pós</w:t>
      </w:r>
    </w:p>
    <w:p w14:paraId="083226DC" w14:textId="77777777" w:rsidR="007052AC" w:rsidRPr="007052AC" w:rsidRDefault="007052AC" w:rsidP="006A13CC">
      <w:pPr>
        <w:pStyle w:val="PargrafodaLista"/>
        <w:numPr>
          <w:ilvl w:val="0"/>
          <w:numId w:val="25"/>
        </w:numPr>
      </w:pPr>
      <w:r w:rsidRPr="007052AC">
        <w:t>Gráficos de biomecânica comparando com vs. sem assistência</w:t>
      </w:r>
    </w:p>
    <w:p w14:paraId="07098A09" w14:textId="77777777" w:rsidR="007052AC" w:rsidRPr="007052AC" w:rsidRDefault="007052AC" w:rsidP="006A13CC">
      <w:pPr>
        <w:pStyle w:val="PargrafodaLista"/>
        <w:numPr>
          <w:ilvl w:val="0"/>
          <w:numId w:val="25"/>
        </w:numPr>
      </w:pPr>
      <w:r w:rsidRPr="007052AC">
        <w:t>Relatório qualitativo de usabilidade (sugestões de melhoria, dificuldades, sucessos)</w:t>
      </w:r>
    </w:p>
    <w:p w14:paraId="14013305" w14:textId="77777777" w:rsidR="007052AC" w:rsidRPr="007052AC" w:rsidRDefault="007052AC" w:rsidP="006A13CC">
      <w:pPr>
        <w:pStyle w:val="PargrafodaLista"/>
        <w:numPr>
          <w:ilvl w:val="0"/>
          <w:numId w:val="25"/>
        </w:numPr>
      </w:pPr>
      <w:r w:rsidRPr="007052AC">
        <w:t>Manuscrito manuscrito em preparação documentando resultados</w:t>
      </w:r>
    </w:p>
    <w:p w14:paraId="3DA9115D" w14:textId="5C658364" w:rsidR="00CB7617" w:rsidRPr="00A93267" w:rsidRDefault="00CB7617" w:rsidP="007052AC"/>
    <w:p w14:paraId="1A0C02FD" w14:textId="77777777" w:rsidR="00CB7617" w:rsidRPr="00CB7617" w:rsidRDefault="00CB7617" w:rsidP="004E1560">
      <w:pPr>
        <w:pStyle w:val="Ttulo4"/>
      </w:pPr>
      <w:r w:rsidRPr="00CB7617">
        <w:t>ANDADOR ROBÓTICO - Validação Clínica (paralela)</w:t>
      </w:r>
    </w:p>
    <w:p w14:paraId="35AB0388" w14:textId="58BE4BE4" w:rsidR="00CE1450" w:rsidRDefault="00CE1450" w:rsidP="00CE1450">
      <w:r w:rsidRPr="00CE1450">
        <w:t>Paralelamente, estudo de andador robótico é executado com 8 pacientes, com protocolo similar mas adaptado</w:t>
      </w:r>
    </w:p>
    <w:p w14:paraId="1863A8B9" w14:textId="77777777" w:rsidR="00CE1450" w:rsidRDefault="00CE1450" w:rsidP="00CE1450"/>
    <w:p w14:paraId="27D58897" w14:textId="2107936C" w:rsidR="00660C6D" w:rsidRPr="00660C6D" w:rsidRDefault="00660C6D" w:rsidP="00660C6D">
      <w:pPr>
        <w:pBdr>
          <w:top w:val="nil"/>
          <w:left w:val="nil"/>
          <w:bottom w:val="nil"/>
          <w:right w:val="nil"/>
          <w:between w:val="nil"/>
        </w:pBdr>
        <w:spacing w:after="240"/>
        <w:rPr>
          <w:rFonts w:eastAsia="Google Sans Text"/>
          <w:b/>
          <w:bCs/>
          <w:color w:val="1B1C1D"/>
          <w:szCs w:val="24"/>
        </w:rPr>
      </w:pPr>
      <w:r w:rsidRPr="00660C6D">
        <w:rPr>
          <w:rFonts w:eastAsia="Google Sans Text"/>
          <w:b/>
          <w:bCs/>
          <w:color w:val="1B1C1D"/>
          <w:szCs w:val="24"/>
        </w:rPr>
        <w:t>Etapa 1 - Validação Técnica em Ambiente Controlado (Lab) - Pré-clínico</w:t>
      </w:r>
    </w:p>
    <w:p w14:paraId="45E5C758" w14:textId="77777777" w:rsidR="00660C6D" w:rsidRPr="00660C6D" w:rsidRDefault="00660C6D" w:rsidP="006A13CC">
      <w:pPr>
        <w:pStyle w:val="PargrafodaLista"/>
        <w:numPr>
          <w:ilvl w:val="0"/>
          <w:numId w:val="26"/>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Testes funcionais do MVP: mobilidade em 4 direções, detecção de obstáculos, freio de emergência</w:t>
      </w:r>
    </w:p>
    <w:p w14:paraId="1B1D678B" w14:textId="77777777" w:rsidR="00660C6D" w:rsidRPr="00660C6D" w:rsidRDefault="00660C6D" w:rsidP="006A13CC">
      <w:pPr>
        <w:pStyle w:val="PargrafodaLista"/>
        <w:numPr>
          <w:ilvl w:val="0"/>
          <w:numId w:val="26"/>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Testes de segurança: resistência estrutural sob carga (150 kg), responsividade de freio eletromagnético (&lt;200ms), validação de parada rápida</w:t>
      </w:r>
    </w:p>
    <w:p w14:paraId="5219FA8A" w14:textId="77777777" w:rsidR="00660C6D" w:rsidRPr="00660C6D" w:rsidRDefault="00660C6D" w:rsidP="006A13CC">
      <w:pPr>
        <w:pStyle w:val="PargrafodaLista"/>
        <w:numPr>
          <w:ilvl w:val="0"/>
          <w:numId w:val="26"/>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Validação de sensores: LiDAR testado contra calibrados obstáculos; câmeras validadas contra medidas conhecidas; sensores de força testados com cargas calibradas</w:t>
      </w:r>
    </w:p>
    <w:p w14:paraId="49AD5F11" w14:textId="77777777" w:rsidR="00660C6D" w:rsidRPr="00660C6D" w:rsidRDefault="00660C6D" w:rsidP="006A13CC">
      <w:pPr>
        <w:pStyle w:val="PargrafodaLista"/>
        <w:numPr>
          <w:ilvl w:val="0"/>
          <w:numId w:val="26"/>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Validação de detecção de intenção: comparação de predições do algoritmo vs. intenções reportadas por voluntários</w:t>
      </w:r>
    </w:p>
    <w:p w14:paraId="1B24EE56" w14:textId="4FF910D5" w:rsidR="00660C6D" w:rsidRPr="00660C6D" w:rsidRDefault="00660C6D" w:rsidP="00660C6D">
      <w:pPr>
        <w:pBdr>
          <w:top w:val="nil"/>
          <w:left w:val="nil"/>
          <w:bottom w:val="nil"/>
          <w:right w:val="nil"/>
          <w:between w:val="nil"/>
        </w:pBdr>
        <w:spacing w:after="240"/>
        <w:rPr>
          <w:rFonts w:eastAsia="Google Sans Text"/>
          <w:b/>
          <w:bCs/>
          <w:color w:val="1B1C1D"/>
          <w:szCs w:val="24"/>
        </w:rPr>
      </w:pPr>
      <w:r w:rsidRPr="00660C6D">
        <w:rPr>
          <w:rFonts w:eastAsia="Google Sans Text"/>
          <w:b/>
          <w:bCs/>
          <w:color w:val="1B1C1D"/>
          <w:szCs w:val="24"/>
        </w:rPr>
        <w:t>Etapa 2 - Testes com Voluntários Saudáveis (Lab) - Pré-clínico</w:t>
      </w:r>
    </w:p>
    <w:p w14:paraId="72D826F1" w14:textId="77777777" w:rsidR="00660C6D" w:rsidRPr="00660C6D" w:rsidRDefault="00660C6D" w:rsidP="006A13CC">
      <w:pPr>
        <w:pStyle w:val="PargrafodaLista"/>
        <w:numPr>
          <w:ilvl w:val="0"/>
          <w:numId w:val="27"/>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lastRenderedPageBreak/>
        <w:t>5+ voluntários saudáveis testam andador em ambiente de laboratório</w:t>
      </w:r>
    </w:p>
    <w:p w14:paraId="695AD340" w14:textId="77777777" w:rsidR="00660C6D" w:rsidRPr="00660C6D" w:rsidRDefault="00660C6D" w:rsidP="006A13CC">
      <w:pPr>
        <w:pStyle w:val="PargrafodaLista"/>
        <w:numPr>
          <w:ilvl w:val="0"/>
          <w:numId w:val="27"/>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Objetivo: validar funcionamento de controle, segurança básica, usabilidade do interface</w:t>
      </w:r>
    </w:p>
    <w:p w14:paraId="5C672713" w14:textId="77777777" w:rsidR="00660C6D" w:rsidRPr="00660C6D" w:rsidRDefault="00660C6D" w:rsidP="006A13CC">
      <w:pPr>
        <w:pStyle w:val="PargrafodaLista"/>
        <w:numPr>
          <w:ilvl w:val="0"/>
          <w:numId w:val="27"/>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Coleta de feedback: dificuldades, sugestões, sugestões de melhoria</w:t>
      </w:r>
    </w:p>
    <w:p w14:paraId="3705B05A" w14:textId="77777777" w:rsidR="00660C6D" w:rsidRPr="00660C6D" w:rsidRDefault="00660C6D" w:rsidP="00660C6D">
      <w:pPr>
        <w:pBdr>
          <w:top w:val="nil"/>
          <w:left w:val="nil"/>
          <w:bottom w:val="nil"/>
          <w:right w:val="nil"/>
          <w:between w:val="nil"/>
        </w:pBdr>
        <w:spacing w:after="240"/>
        <w:rPr>
          <w:rFonts w:eastAsia="Google Sans Text"/>
          <w:color w:val="1B1C1D"/>
          <w:szCs w:val="24"/>
        </w:rPr>
      </w:pPr>
    </w:p>
    <w:p w14:paraId="7C52E229" w14:textId="6DB4E66F" w:rsidR="00660C6D" w:rsidRPr="00660C6D" w:rsidRDefault="00660C6D" w:rsidP="00660C6D">
      <w:pPr>
        <w:pBdr>
          <w:top w:val="nil"/>
          <w:left w:val="nil"/>
          <w:bottom w:val="nil"/>
          <w:right w:val="nil"/>
          <w:between w:val="nil"/>
        </w:pBdr>
        <w:spacing w:after="240"/>
        <w:rPr>
          <w:rFonts w:eastAsia="Google Sans Text"/>
          <w:b/>
          <w:bCs/>
          <w:color w:val="1B1C1D"/>
          <w:szCs w:val="24"/>
        </w:rPr>
      </w:pPr>
      <w:r w:rsidRPr="00660C6D">
        <w:rPr>
          <w:rFonts w:eastAsia="Google Sans Text"/>
          <w:b/>
          <w:bCs/>
          <w:color w:val="1B1C1D"/>
          <w:szCs w:val="24"/>
        </w:rPr>
        <w:t>Etapa 3 - Avaliações Biomecânicas Iniciais (Pacientes, Baseline)</w:t>
      </w:r>
    </w:p>
    <w:p w14:paraId="12BB2C11" w14:textId="77777777" w:rsidR="00660C6D" w:rsidRPr="00660C6D" w:rsidRDefault="00660C6D" w:rsidP="006A13CC">
      <w:pPr>
        <w:pStyle w:val="PargrafodaLista"/>
        <w:numPr>
          <w:ilvl w:val="0"/>
          <w:numId w:val="28"/>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Análise cinemática com andador convencional (baseline)</w:t>
      </w:r>
    </w:p>
    <w:p w14:paraId="319654AE" w14:textId="77777777" w:rsidR="00660C6D" w:rsidRPr="00660C6D" w:rsidRDefault="00660C6D" w:rsidP="006A13CC">
      <w:pPr>
        <w:pStyle w:val="PargrafodaLista"/>
        <w:numPr>
          <w:ilvl w:val="0"/>
          <w:numId w:val="28"/>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Análise com andador robótico (assistência máxima)</w:t>
      </w:r>
    </w:p>
    <w:p w14:paraId="6F3B5C24" w14:textId="77777777" w:rsidR="00660C6D" w:rsidRPr="00660C6D" w:rsidRDefault="00660C6D" w:rsidP="006A13CC">
      <w:pPr>
        <w:pStyle w:val="PargrafodaLista"/>
        <w:numPr>
          <w:ilvl w:val="0"/>
          <w:numId w:val="28"/>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Eletromiografia, força de reação do solo</w:t>
      </w:r>
    </w:p>
    <w:p w14:paraId="534AD57A" w14:textId="77777777" w:rsidR="00660C6D" w:rsidRPr="00660C6D" w:rsidRDefault="00660C6D" w:rsidP="006A13CC">
      <w:pPr>
        <w:pStyle w:val="PargrafodaLista"/>
        <w:numPr>
          <w:ilvl w:val="0"/>
          <w:numId w:val="28"/>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Análise de estabilidade e risco de queda</w:t>
      </w:r>
    </w:p>
    <w:p w14:paraId="74212077" w14:textId="77777777" w:rsidR="00660C6D" w:rsidRDefault="00660C6D" w:rsidP="00660C6D">
      <w:pPr>
        <w:pBdr>
          <w:top w:val="nil"/>
          <w:left w:val="nil"/>
          <w:bottom w:val="nil"/>
          <w:right w:val="nil"/>
          <w:between w:val="nil"/>
        </w:pBdr>
        <w:spacing w:after="240"/>
        <w:rPr>
          <w:rFonts w:eastAsia="Google Sans Text"/>
          <w:b/>
          <w:bCs/>
          <w:color w:val="1B1C1D"/>
          <w:szCs w:val="24"/>
        </w:rPr>
      </w:pPr>
    </w:p>
    <w:p w14:paraId="78EC81A8" w14:textId="087A7890" w:rsidR="00660C6D" w:rsidRPr="00660C6D" w:rsidRDefault="00660C6D" w:rsidP="00660C6D">
      <w:pPr>
        <w:pBdr>
          <w:top w:val="nil"/>
          <w:left w:val="nil"/>
          <w:bottom w:val="nil"/>
          <w:right w:val="nil"/>
          <w:between w:val="nil"/>
        </w:pBdr>
        <w:spacing w:after="240"/>
        <w:rPr>
          <w:rFonts w:eastAsia="Google Sans Text"/>
          <w:b/>
          <w:bCs/>
          <w:color w:val="1B1C1D"/>
          <w:szCs w:val="24"/>
        </w:rPr>
      </w:pPr>
      <w:r w:rsidRPr="00660C6D">
        <w:rPr>
          <w:rFonts w:eastAsia="Google Sans Text"/>
          <w:b/>
          <w:bCs/>
          <w:color w:val="1B1C1D"/>
          <w:szCs w:val="24"/>
        </w:rPr>
        <w:t>Etapa 4 - Intervalo Terapêutico</w:t>
      </w:r>
    </w:p>
    <w:p w14:paraId="24371028" w14:textId="77777777" w:rsidR="00660C6D" w:rsidRPr="00660C6D" w:rsidRDefault="00660C6D" w:rsidP="006A13CC">
      <w:pPr>
        <w:pStyle w:val="PargrafodaLista"/>
        <w:numPr>
          <w:ilvl w:val="0"/>
          <w:numId w:val="29"/>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8 semanas terapia (2-3 sessões/semana, 30-45 min)</w:t>
      </w:r>
    </w:p>
    <w:p w14:paraId="6F738766" w14:textId="77777777" w:rsidR="00660C6D" w:rsidRPr="00660C6D" w:rsidRDefault="00660C6D" w:rsidP="006A13CC">
      <w:pPr>
        <w:pStyle w:val="PargrafodaLista"/>
        <w:numPr>
          <w:ilvl w:val="0"/>
          <w:numId w:val="29"/>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Progressão: semanas 1-2 (familiarização com dispositivo, assistência máxima); semanas 3-4 (redução leve de assistência, tarefas de navegação); semanas 5-6 (assistência continuamente reduzida, tarefas complexas, realidade virtual); semanas 7-8 (independência máxima com suporte mínimo)</w:t>
      </w:r>
    </w:p>
    <w:p w14:paraId="3E1E4F16" w14:textId="77777777" w:rsidR="00660C6D" w:rsidRPr="00660C6D" w:rsidRDefault="00660C6D" w:rsidP="006A13CC">
      <w:pPr>
        <w:pStyle w:val="PargrafodaLista"/>
        <w:numPr>
          <w:ilvl w:val="0"/>
          <w:numId w:val="29"/>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Eventos monitorados: queda, lesão, tolerabilidade cardiovascular, adesão</w:t>
      </w:r>
    </w:p>
    <w:p w14:paraId="79E2A13A" w14:textId="77777777" w:rsidR="00660C6D" w:rsidRDefault="00660C6D" w:rsidP="00660C6D">
      <w:pPr>
        <w:pBdr>
          <w:top w:val="nil"/>
          <w:left w:val="nil"/>
          <w:bottom w:val="nil"/>
          <w:right w:val="nil"/>
          <w:between w:val="nil"/>
        </w:pBdr>
        <w:spacing w:after="240"/>
        <w:rPr>
          <w:rFonts w:eastAsia="Google Sans Text"/>
          <w:color w:val="1B1C1D"/>
          <w:szCs w:val="24"/>
        </w:rPr>
      </w:pPr>
    </w:p>
    <w:p w14:paraId="2BCCE2B9" w14:textId="06502C8E" w:rsidR="00660C6D" w:rsidRPr="00660C6D" w:rsidRDefault="00660C6D" w:rsidP="00660C6D">
      <w:pPr>
        <w:pBdr>
          <w:top w:val="nil"/>
          <w:left w:val="nil"/>
          <w:bottom w:val="nil"/>
          <w:right w:val="nil"/>
          <w:between w:val="nil"/>
        </w:pBdr>
        <w:spacing w:after="240"/>
        <w:rPr>
          <w:rFonts w:eastAsia="Google Sans Text"/>
          <w:b/>
          <w:bCs/>
          <w:color w:val="1B1C1D"/>
          <w:szCs w:val="24"/>
        </w:rPr>
      </w:pPr>
      <w:r w:rsidRPr="00660C6D">
        <w:rPr>
          <w:rFonts w:eastAsia="Google Sans Text"/>
          <w:b/>
          <w:bCs/>
          <w:color w:val="1B1C1D"/>
          <w:szCs w:val="24"/>
        </w:rPr>
        <w:t>Etapa 5 - Avaliações Finais</w:t>
      </w:r>
    </w:p>
    <w:p w14:paraId="6E22A3FA" w14:textId="77777777" w:rsidR="00660C6D" w:rsidRPr="00660C6D" w:rsidRDefault="00660C6D" w:rsidP="006A13CC">
      <w:pPr>
        <w:pStyle w:val="PargrafodaLista"/>
        <w:numPr>
          <w:ilvl w:val="0"/>
          <w:numId w:val="30"/>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Repetição de avaliações biomecânicas</w:t>
      </w:r>
    </w:p>
    <w:p w14:paraId="41F9A6AE" w14:textId="77777777" w:rsidR="00660C6D" w:rsidRPr="00660C6D" w:rsidRDefault="00660C6D" w:rsidP="006A13CC">
      <w:pPr>
        <w:pStyle w:val="PargrafodaLista"/>
        <w:numPr>
          <w:ilvl w:val="0"/>
          <w:numId w:val="30"/>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Escalas clínicas (TUG, 10MWT, 6MWT, BBS, Barthel, EQ-5D)</w:t>
      </w:r>
    </w:p>
    <w:p w14:paraId="217C3A9A" w14:textId="77777777" w:rsidR="00660C6D" w:rsidRPr="00660C6D" w:rsidRDefault="00660C6D" w:rsidP="006A13CC">
      <w:pPr>
        <w:pStyle w:val="PargrafodaLista"/>
        <w:numPr>
          <w:ilvl w:val="0"/>
          <w:numId w:val="30"/>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Questionários de satisfação e usabilidade</w:t>
      </w:r>
    </w:p>
    <w:p w14:paraId="35E0F42C" w14:textId="77777777" w:rsidR="00660C6D" w:rsidRPr="00660C6D" w:rsidRDefault="00660C6D" w:rsidP="006A13CC">
      <w:pPr>
        <w:pStyle w:val="PargrafodaLista"/>
        <w:numPr>
          <w:ilvl w:val="0"/>
          <w:numId w:val="30"/>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Documentação de eventos adversos (particularmente quedas, em relação a prevenção pelo andador)</w:t>
      </w:r>
    </w:p>
    <w:p w14:paraId="120407BD" w14:textId="7ABF9D02" w:rsidR="00660C6D" w:rsidRPr="00660C6D" w:rsidRDefault="00660C6D" w:rsidP="00660C6D">
      <w:pPr>
        <w:pBdr>
          <w:top w:val="nil"/>
          <w:left w:val="nil"/>
          <w:bottom w:val="nil"/>
          <w:right w:val="nil"/>
          <w:between w:val="nil"/>
        </w:pBdr>
        <w:spacing w:after="240"/>
        <w:rPr>
          <w:rFonts w:eastAsia="Google Sans Text"/>
          <w:b/>
          <w:bCs/>
          <w:color w:val="1B1C1D"/>
          <w:szCs w:val="24"/>
        </w:rPr>
      </w:pPr>
      <w:r w:rsidRPr="00660C6D">
        <w:rPr>
          <w:rFonts w:eastAsia="Google Sans Text"/>
          <w:b/>
          <w:bCs/>
          <w:color w:val="1B1C1D"/>
          <w:szCs w:val="24"/>
        </w:rPr>
        <w:lastRenderedPageBreak/>
        <w:t>Etapa 6 - Análise de Dados</w:t>
      </w:r>
    </w:p>
    <w:p w14:paraId="3FA9A9A3" w14:textId="77777777" w:rsidR="00660C6D" w:rsidRPr="00660C6D" w:rsidRDefault="00660C6D" w:rsidP="006A13CC">
      <w:pPr>
        <w:pStyle w:val="PargrafodaLista"/>
        <w:numPr>
          <w:ilvl w:val="0"/>
          <w:numId w:val="31"/>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Comparação com vs. sem andador robótico (dentro-grupo)</w:t>
      </w:r>
    </w:p>
    <w:p w14:paraId="6ADDB318" w14:textId="77777777" w:rsidR="00660C6D" w:rsidRPr="00660C6D" w:rsidRDefault="00660C6D" w:rsidP="006A13CC">
      <w:pPr>
        <w:pStyle w:val="PargrafodaLista"/>
        <w:numPr>
          <w:ilvl w:val="0"/>
          <w:numId w:val="31"/>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Comparação experimental (andador robótico) vs. controle (andador convencional), se grupo controle foi incluído</w:t>
      </w:r>
    </w:p>
    <w:p w14:paraId="562C9A9A" w14:textId="77777777" w:rsidR="00660C6D" w:rsidRPr="00660C6D" w:rsidRDefault="00660C6D" w:rsidP="006A13CC">
      <w:pPr>
        <w:pStyle w:val="PargrafodaLista"/>
        <w:numPr>
          <w:ilvl w:val="0"/>
          <w:numId w:val="31"/>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Cálculo de tamanhos de efeito</w:t>
      </w:r>
    </w:p>
    <w:p w14:paraId="0833DB98" w14:textId="77777777" w:rsidR="00660C6D" w:rsidRPr="00660C6D" w:rsidRDefault="00660C6D" w:rsidP="006A13CC">
      <w:pPr>
        <w:pStyle w:val="PargrafodaLista"/>
        <w:numPr>
          <w:ilvl w:val="0"/>
          <w:numId w:val="31"/>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Análise qualitativa de usabilidade</w:t>
      </w:r>
    </w:p>
    <w:p w14:paraId="318F71CA" w14:textId="77777777" w:rsidR="00660C6D" w:rsidRDefault="00660C6D" w:rsidP="00660C6D"/>
    <w:p w14:paraId="487BFAEF" w14:textId="670D1A89" w:rsidR="00660C6D" w:rsidRPr="00660C6D" w:rsidRDefault="00660C6D" w:rsidP="00660C6D">
      <w:pPr>
        <w:rPr>
          <w:b/>
          <w:bCs/>
        </w:rPr>
      </w:pPr>
      <w:r w:rsidRPr="00660C6D">
        <w:rPr>
          <w:b/>
          <w:bCs/>
        </w:rPr>
        <w:t>Entregáveis Andador Robótico</w:t>
      </w:r>
    </w:p>
    <w:p w14:paraId="57567CD0"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Dados de movimento 3D (cinemática, eletromiografia)</w:t>
      </w:r>
    </w:p>
    <w:p w14:paraId="2BFF172C"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Tabelas de desempenho de detecção de intenção durante testes</w:t>
      </w:r>
    </w:p>
    <w:p w14:paraId="7428C421"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Tabelas de resultados de escalas clínicas</w:t>
      </w:r>
    </w:p>
    <w:p w14:paraId="5AF91B53"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Gráficos de comparação robôtico vs. convencional</w:t>
      </w:r>
    </w:p>
    <w:p w14:paraId="219A2A60"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Log de eventos adversos com análise de causa-raiz</w:t>
      </w:r>
    </w:p>
    <w:p w14:paraId="32587BF1"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Análise qualitativa de usabilidade</w:t>
      </w:r>
    </w:p>
    <w:p w14:paraId="0797A8F1" w14:textId="77777777" w:rsidR="00660C6D" w:rsidRPr="00660C6D" w:rsidRDefault="00660C6D" w:rsidP="006A13CC">
      <w:pPr>
        <w:pStyle w:val="PargrafodaLista"/>
        <w:numPr>
          <w:ilvl w:val="0"/>
          <w:numId w:val="32"/>
        </w:numPr>
        <w:pBdr>
          <w:top w:val="nil"/>
          <w:left w:val="nil"/>
          <w:bottom w:val="nil"/>
          <w:right w:val="nil"/>
          <w:between w:val="nil"/>
        </w:pBdr>
        <w:spacing w:after="240"/>
        <w:rPr>
          <w:rFonts w:eastAsia="Google Sans Text"/>
          <w:color w:val="1B1C1D"/>
          <w:szCs w:val="24"/>
        </w:rPr>
      </w:pPr>
      <w:r w:rsidRPr="00660C6D">
        <w:rPr>
          <w:rFonts w:eastAsia="Google Sans Text"/>
          <w:color w:val="1B1C1D"/>
          <w:szCs w:val="24"/>
        </w:rPr>
        <w:t>Propostas de iteração de design para P2 de protótipo</w:t>
      </w:r>
    </w:p>
    <w:p w14:paraId="3D41ED6A" w14:textId="77777777" w:rsidR="004E1560" w:rsidRPr="00660C6D" w:rsidRDefault="004E1560" w:rsidP="00CB7617">
      <w:pPr>
        <w:pBdr>
          <w:top w:val="nil"/>
          <w:left w:val="nil"/>
          <w:bottom w:val="nil"/>
          <w:right w:val="nil"/>
          <w:between w:val="nil"/>
        </w:pBdr>
        <w:spacing w:after="240"/>
        <w:rPr>
          <w:rFonts w:eastAsia="Google Sans Text"/>
          <w:color w:val="1B1C1D"/>
          <w:szCs w:val="24"/>
        </w:rPr>
      </w:pPr>
    </w:p>
    <w:p w14:paraId="2D16D20A" w14:textId="70F0D627" w:rsidR="00CB7617" w:rsidRPr="003935F5" w:rsidRDefault="00CB7617" w:rsidP="003935F5">
      <w:pPr>
        <w:pStyle w:val="Ttulo3"/>
      </w:pPr>
      <w:r w:rsidRPr="003935F5">
        <w:t>Fase V: Transferência Tecnológica e Sustentabilidade (Meses 12-18)</w:t>
      </w:r>
    </w:p>
    <w:p w14:paraId="5339CDAF" w14:textId="725FC4E3" w:rsidR="00761666" w:rsidRPr="00761666" w:rsidRDefault="00761666" w:rsidP="00761666">
      <w:r w:rsidRPr="00761666">
        <w:t>Enquanto validação clínica decorre, paralelamente inicia-se disseminação de conhecimento e estruturação de modelos de sustentabilidade.</w:t>
      </w:r>
    </w:p>
    <w:p w14:paraId="4A6AC394" w14:textId="77777777" w:rsidR="003935F5" w:rsidRPr="003935F5" w:rsidRDefault="003935F5" w:rsidP="003935F5">
      <w:pPr>
        <w:pStyle w:val="Ttulo4"/>
      </w:pPr>
      <w:r w:rsidRPr="003935F5">
        <w:t>Atividade 1 - Disseminação de Conhecimento:</w:t>
      </w:r>
    </w:p>
    <w:p w14:paraId="7CDDCFB1" w14:textId="3337E330" w:rsidR="003935F5" w:rsidRPr="003935F5" w:rsidRDefault="003935F5" w:rsidP="003935F5">
      <w:r w:rsidRPr="003935F5">
        <w:rPr>
          <w:b/>
          <w:bCs/>
        </w:rPr>
        <w:t>Para Exoesqueleto:</w:t>
      </w:r>
    </w:p>
    <w:p w14:paraId="6475ABB7" w14:textId="77777777" w:rsidR="003935F5" w:rsidRPr="003935F5" w:rsidRDefault="003935F5" w:rsidP="006A13CC">
      <w:pPr>
        <w:pStyle w:val="PargrafodaLista"/>
        <w:numPr>
          <w:ilvl w:val="0"/>
          <w:numId w:val="33"/>
        </w:numPr>
      </w:pPr>
      <w:r w:rsidRPr="003935F5">
        <w:t>Elaboração de manual técnico em português (300+ páginas): operação, parametrização, manutenção, troubleshooting</w:t>
      </w:r>
    </w:p>
    <w:p w14:paraId="11497369" w14:textId="77777777" w:rsidR="003935F5" w:rsidRPr="003935F5" w:rsidRDefault="003935F5" w:rsidP="006A13CC">
      <w:pPr>
        <w:pStyle w:val="PargrafodaLista"/>
        <w:numPr>
          <w:ilvl w:val="0"/>
          <w:numId w:val="33"/>
        </w:numPr>
      </w:pPr>
      <w:r w:rsidRPr="003935F5">
        <w:t>Produção de vídeos tutoriais em português (20+ vídeos curtos): operação básica, parametrização avançada, manutenção preventiva, resposta a problemas comuns</w:t>
      </w:r>
    </w:p>
    <w:p w14:paraId="49DD3426" w14:textId="77777777" w:rsidR="003935F5" w:rsidRPr="003935F5" w:rsidRDefault="003935F5" w:rsidP="006A13CC">
      <w:pPr>
        <w:pStyle w:val="PargrafodaLista"/>
        <w:numPr>
          <w:ilvl w:val="0"/>
          <w:numId w:val="33"/>
        </w:numPr>
      </w:pPr>
      <w:r w:rsidRPr="003935F5">
        <w:lastRenderedPageBreak/>
        <w:t>Publicação de artigo em periódico revisado descrevendo adaptações realizadas, lições aprendidas (Journal of Neuroengineering and Rehabilitation, IEEE Transactions on Medical Robotics ou similar)</w:t>
      </w:r>
    </w:p>
    <w:p w14:paraId="462667B4" w14:textId="77777777" w:rsidR="003935F5" w:rsidRPr="003935F5" w:rsidRDefault="003935F5" w:rsidP="006A13CC">
      <w:pPr>
        <w:pStyle w:val="PargrafodaLista"/>
        <w:numPr>
          <w:ilvl w:val="0"/>
          <w:numId w:val="33"/>
        </w:numPr>
      </w:pPr>
      <w:r w:rsidRPr="003935F5">
        <w:t>Apresentações em congressos nacionais (SOBRAFIR, Associação Brasileira de Fisioterapia) disseminando conhecimento</w:t>
      </w:r>
    </w:p>
    <w:p w14:paraId="46048A30" w14:textId="77777777" w:rsidR="003935F5" w:rsidRDefault="003935F5" w:rsidP="003935F5">
      <w:pPr>
        <w:rPr>
          <w:b/>
          <w:bCs/>
        </w:rPr>
      </w:pPr>
    </w:p>
    <w:p w14:paraId="4A652C52" w14:textId="08126DA2" w:rsidR="003935F5" w:rsidRPr="003935F5" w:rsidRDefault="003935F5" w:rsidP="003935F5">
      <w:r w:rsidRPr="003935F5">
        <w:rPr>
          <w:b/>
          <w:bCs/>
        </w:rPr>
        <w:t>Para Andador Robótico:</w:t>
      </w:r>
    </w:p>
    <w:p w14:paraId="26622E04" w14:textId="77777777" w:rsidR="003935F5" w:rsidRPr="003935F5" w:rsidRDefault="003935F5" w:rsidP="006A13CC">
      <w:pPr>
        <w:pStyle w:val="PargrafodaLista"/>
        <w:numPr>
          <w:ilvl w:val="0"/>
          <w:numId w:val="34"/>
        </w:numPr>
      </w:pPr>
      <w:r w:rsidRPr="003935F5">
        <w:t>Manual técnico completo de operação, manutenção, algoritmos</w:t>
      </w:r>
    </w:p>
    <w:p w14:paraId="1F8C1C55" w14:textId="77777777" w:rsidR="003935F5" w:rsidRPr="003935F5" w:rsidRDefault="003935F5" w:rsidP="006A13CC">
      <w:pPr>
        <w:pStyle w:val="PargrafodaLista"/>
        <w:numPr>
          <w:ilvl w:val="0"/>
          <w:numId w:val="34"/>
        </w:numPr>
      </w:pPr>
      <w:r w:rsidRPr="003935F5">
        <w:t>Documentação de engenharia CAD (disponível sob licença apropriada para futuras iterações)</w:t>
      </w:r>
    </w:p>
    <w:p w14:paraId="5D27AA4A" w14:textId="77777777" w:rsidR="003935F5" w:rsidRPr="003935F5" w:rsidRDefault="003935F5" w:rsidP="006A13CC">
      <w:pPr>
        <w:pStyle w:val="PargrafodaLista"/>
        <w:numPr>
          <w:ilvl w:val="0"/>
          <w:numId w:val="34"/>
        </w:numPr>
      </w:pPr>
      <w:r w:rsidRPr="003935F5">
        <w:t>Código-fonte comentado de controlador ROS (open-source, repositório GitHub)</w:t>
      </w:r>
    </w:p>
    <w:p w14:paraId="55BCC8AD" w14:textId="77777777" w:rsidR="003935F5" w:rsidRPr="003935F5" w:rsidRDefault="003935F5" w:rsidP="006A13CC">
      <w:pPr>
        <w:pStyle w:val="PargrafodaLista"/>
        <w:numPr>
          <w:ilvl w:val="0"/>
          <w:numId w:val="34"/>
        </w:numPr>
      </w:pPr>
      <w:r w:rsidRPr="003935F5">
        <w:t>Documentação de modelos de IA com datasets de treinamento (para reproducibilidade)</w:t>
      </w:r>
    </w:p>
    <w:p w14:paraId="466B6EFC" w14:textId="77777777" w:rsidR="003935F5" w:rsidRPr="003935F5" w:rsidRDefault="003935F5" w:rsidP="006A13CC">
      <w:pPr>
        <w:pStyle w:val="PargrafodaLista"/>
        <w:numPr>
          <w:ilvl w:val="0"/>
          <w:numId w:val="34"/>
        </w:numPr>
      </w:pPr>
      <w:r w:rsidRPr="003935F5">
        <w:t>Vídeos tutoriais de treinamento</w:t>
      </w:r>
    </w:p>
    <w:p w14:paraId="228DA718" w14:textId="77777777" w:rsidR="003935F5" w:rsidRPr="003935F5" w:rsidRDefault="003935F5" w:rsidP="006A13CC">
      <w:pPr>
        <w:pStyle w:val="PargrafodaLista"/>
        <w:numPr>
          <w:ilvl w:val="0"/>
          <w:numId w:val="34"/>
        </w:numPr>
      </w:pPr>
      <w:r w:rsidRPr="003935F5">
        <w:t>Publicação de 2+ artigos em periódicos internacionais: um focando tecnologia (detecção de intenção, controle adaptativo); outro focando validação clínica</w:t>
      </w:r>
    </w:p>
    <w:p w14:paraId="2F500CA0" w14:textId="77777777" w:rsidR="003935F5" w:rsidRPr="003935F5" w:rsidRDefault="003935F5" w:rsidP="006A13CC">
      <w:pPr>
        <w:pStyle w:val="PargrafodaLista"/>
        <w:numPr>
          <w:ilvl w:val="0"/>
          <w:numId w:val="34"/>
        </w:numPr>
      </w:pPr>
      <w:r w:rsidRPr="003935F5">
        <w:t>Apresentações em conferências internacionais</w:t>
      </w:r>
    </w:p>
    <w:p w14:paraId="05759C19" w14:textId="77777777" w:rsidR="003935F5" w:rsidRDefault="003935F5" w:rsidP="003935F5">
      <w:pPr>
        <w:rPr>
          <w:b/>
          <w:bCs/>
        </w:rPr>
      </w:pPr>
    </w:p>
    <w:p w14:paraId="2D0125DA" w14:textId="0CC1E4DD" w:rsidR="003935F5" w:rsidRPr="003935F5" w:rsidRDefault="003935F5" w:rsidP="003935F5">
      <w:pPr>
        <w:pStyle w:val="Ttulo4"/>
      </w:pPr>
      <w:r w:rsidRPr="003935F5">
        <w:t>Atividade 2 - Propriedade Intelectual:</w:t>
      </w:r>
    </w:p>
    <w:p w14:paraId="2015D9DD" w14:textId="77777777" w:rsidR="003935F5" w:rsidRPr="003935F5" w:rsidRDefault="003935F5" w:rsidP="003935F5">
      <w:r w:rsidRPr="003935F5">
        <w:rPr>
          <w:b/>
          <w:bCs/>
        </w:rPr>
        <w:t>Para Exoesqueleto:</w:t>
      </w:r>
    </w:p>
    <w:p w14:paraId="0153B992" w14:textId="77777777" w:rsidR="003935F5" w:rsidRPr="003935F5" w:rsidRDefault="003935F5" w:rsidP="006A13CC">
      <w:pPr>
        <w:pStyle w:val="PargrafodaLista"/>
        <w:numPr>
          <w:ilvl w:val="0"/>
          <w:numId w:val="35"/>
        </w:numPr>
      </w:pPr>
      <w:r w:rsidRPr="003935F5">
        <w:t>Se adaptações forem suficientemente inovadoras (que é possível no caso de integração FES e algoritmos customizados), considerar registro de patente de "processo de adaptação de exoesqueleto comercial para contexto tropical" ou "método de integração de FES com exoesqueleto robótico"</w:t>
      </w:r>
    </w:p>
    <w:p w14:paraId="0402D80E" w14:textId="77777777" w:rsidR="003935F5" w:rsidRPr="003935F5" w:rsidRDefault="003935F5" w:rsidP="006A13CC">
      <w:pPr>
        <w:pStyle w:val="PargrafodaLista"/>
        <w:numPr>
          <w:ilvl w:val="0"/>
          <w:numId w:val="35"/>
        </w:numPr>
      </w:pPr>
      <w:r w:rsidRPr="003935F5">
        <w:t>Registro de direitos autorais para manuais e vídeos em português</w:t>
      </w:r>
    </w:p>
    <w:p w14:paraId="16BD6591" w14:textId="77777777" w:rsidR="003935F5" w:rsidRDefault="003935F5" w:rsidP="003935F5">
      <w:pPr>
        <w:rPr>
          <w:b/>
          <w:bCs/>
        </w:rPr>
      </w:pPr>
    </w:p>
    <w:p w14:paraId="7C274589" w14:textId="39DAB779" w:rsidR="003935F5" w:rsidRPr="003935F5" w:rsidRDefault="003935F5" w:rsidP="003935F5">
      <w:r w:rsidRPr="003935F5">
        <w:rPr>
          <w:b/>
          <w:bCs/>
        </w:rPr>
        <w:t>Para Andador Robótico:</w:t>
      </w:r>
    </w:p>
    <w:p w14:paraId="09A383CE" w14:textId="77777777" w:rsidR="003935F5" w:rsidRPr="003935F5" w:rsidRDefault="003935F5" w:rsidP="006A13CC">
      <w:pPr>
        <w:pStyle w:val="PargrafodaLista"/>
        <w:numPr>
          <w:ilvl w:val="0"/>
          <w:numId w:val="36"/>
        </w:numPr>
      </w:pPr>
      <w:r w:rsidRPr="003935F5">
        <w:t>Depósito de patente do andador robótico inteligente híbrido (conceito de design, sistema de controle adaptativo, integração com RV)</w:t>
      </w:r>
    </w:p>
    <w:p w14:paraId="610420C5" w14:textId="77777777" w:rsidR="003935F5" w:rsidRPr="003935F5" w:rsidRDefault="003935F5" w:rsidP="006A13CC">
      <w:pPr>
        <w:pStyle w:val="PargrafodaLista"/>
        <w:numPr>
          <w:ilvl w:val="0"/>
          <w:numId w:val="36"/>
        </w:numPr>
      </w:pPr>
      <w:r w:rsidRPr="003935F5">
        <w:lastRenderedPageBreak/>
        <w:t>Registro de software (algoritmo de detecção de intenção, controlador em ROS) junto a CGTR (Coordenação de Gestão do Conhecimento Tecnológico e de Recursos)</w:t>
      </w:r>
    </w:p>
    <w:p w14:paraId="766A0279" w14:textId="77777777" w:rsidR="003935F5" w:rsidRPr="003935F5" w:rsidRDefault="003935F5" w:rsidP="006A13CC">
      <w:pPr>
        <w:pStyle w:val="PargrafodaLista"/>
        <w:numPr>
          <w:ilvl w:val="0"/>
          <w:numId w:val="36"/>
        </w:numPr>
      </w:pPr>
      <w:r w:rsidRPr="003935F5">
        <w:t>Possível licenciamento de tecnologia para startups ou indústria</w:t>
      </w:r>
    </w:p>
    <w:p w14:paraId="1C3C4C32" w14:textId="77777777" w:rsidR="003935F5" w:rsidRDefault="003935F5" w:rsidP="003935F5">
      <w:pPr>
        <w:rPr>
          <w:b/>
          <w:bCs/>
        </w:rPr>
      </w:pPr>
    </w:p>
    <w:p w14:paraId="5BEDE526" w14:textId="7AEE1F86" w:rsidR="003935F5" w:rsidRPr="003935F5" w:rsidRDefault="003935F5" w:rsidP="003935F5">
      <w:pPr>
        <w:pStyle w:val="Ttulo4"/>
      </w:pPr>
      <w:r w:rsidRPr="003935F5">
        <w:t>Atividade 3 - Estruturação de Modelos de Sustentabilidade:</w:t>
      </w:r>
    </w:p>
    <w:p w14:paraId="507CD31F" w14:textId="77777777" w:rsidR="003935F5" w:rsidRPr="003935F5" w:rsidRDefault="003935F5" w:rsidP="003935F5">
      <w:r w:rsidRPr="003935F5">
        <w:rPr>
          <w:b/>
          <w:bCs/>
        </w:rPr>
        <w:t>Governança:</w:t>
      </w:r>
    </w:p>
    <w:p w14:paraId="5FBC30D0" w14:textId="77777777" w:rsidR="003935F5" w:rsidRPr="003935F5" w:rsidRDefault="003935F5" w:rsidP="006A13CC">
      <w:pPr>
        <w:pStyle w:val="PargrafodaLista"/>
        <w:numPr>
          <w:ilvl w:val="0"/>
          <w:numId w:val="37"/>
        </w:numPr>
      </w:pPr>
      <w:r w:rsidRPr="003935F5">
        <w:t>Estruturação de Conselho Gestor Multissetorial (representantes de SES-DF, IGESDF, UnB, direções de hospitais parceiros, empresas potenciais de tecnologia)</w:t>
      </w:r>
    </w:p>
    <w:p w14:paraId="51A9929F" w14:textId="77777777" w:rsidR="003935F5" w:rsidRPr="003935F5" w:rsidRDefault="003935F5" w:rsidP="006A13CC">
      <w:pPr>
        <w:pStyle w:val="PargrafodaLista"/>
        <w:numPr>
          <w:ilvl w:val="0"/>
          <w:numId w:val="37"/>
        </w:numPr>
      </w:pPr>
      <w:r w:rsidRPr="003935F5">
        <w:t>Comitê Técnico-Científico (pesquisadores, engenheiros, clínicos) para supervisão de qualidade</w:t>
      </w:r>
    </w:p>
    <w:p w14:paraId="716ACFA6" w14:textId="77777777" w:rsidR="003935F5" w:rsidRPr="003935F5" w:rsidRDefault="003935F5" w:rsidP="006A13CC">
      <w:pPr>
        <w:pStyle w:val="PargrafodaLista"/>
        <w:numPr>
          <w:ilvl w:val="0"/>
          <w:numId w:val="37"/>
        </w:numPr>
      </w:pPr>
      <w:r w:rsidRPr="003935F5">
        <w:t>Comitê de Gestão Operacional (coordenador, gerente administrativo, técnicos)</w:t>
      </w:r>
    </w:p>
    <w:p w14:paraId="29AD171B" w14:textId="77777777" w:rsidR="003935F5" w:rsidRPr="003935F5" w:rsidRDefault="003935F5" w:rsidP="006A13CC">
      <w:pPr>
        <w:pStyle w:val="PargrafodaLista"/>
        <w:numPr>
          <w:ilvl w:val="0"/>
          <w:numId w:val="37"/>
        </w:numPr>
      </w:pPr>
      <w:r w:rsidRPr="003935F5">
        <w:t>Reuniões trimestrais de alinhamento</w:t>
      </w:r>
    </w:p>
    <w:p w14:paraId="2290BFDC" w14:textId="77777777" w:rsidR="003935F5" w:rsidRDefault="003935F5" w:rsidP="003935F5">
      <w:pPr>
        <w:rPr>
          <w:b/>
          <w:bCs/>
        </w:rPr>
      </w:pPr>
    </w:p>
    <w:p w14:paraId="705C2DC3" w14:textId="5182D0CA" w:rsidR="003935F5" w:rsidRPr="003935F5" w:rsidRDefault="003935F5" w:rsidP="003935F5">
      <w:r w:rsidRPr="003935F5">
        <w:rPr>
          <w:b/>
          <w:bCs/>
        </w:rPr>
        <w:t>Modelo de Financiamento Multimodal:</w:t>
      </w:r>
    </w:p>
    <w:p w14:paraId="1B549292" w14:textId="77777777" w:rsidR="003935F5" w:rsidRPr="003935F5" w:rsidRDefault="003935F5" w:rsidP="006A13CC">
      <w:pPr>
        <w:pStyle w:val="PargrafodaLista"/>
        <w:numPr>
          <w:ilvl w:val="0"/>
          <w:numId w:val="38"/>
        </w:numPr>
      </w:pPr>
      <w:r w:rsidRPr="003935F5">
        <w:t>Convênios anuais com SES-DF (R$ 400-600 mil/ano para operação, manutenção, pessoal)</w:t>
      </w:r>
    </w:p>
    <w:p w14:paraId="1687A0EA" w14:textId="77777777" w:rsidR="003935F5" w:rsidRPr="003935F5" w:rsidRDefault="003935F5" w:rsidP="006A13CC">
      <w:pPr>
        <w:pStyle w:val="PargrafodaLista"/>
        <w:numPr>
          <w:ilvl w:val="0"/>
          <w:numId w:val="38"/>
        </w:numPr>
      </w:pPr>
      <w:r w:rsidRPr="003935F5">
        <w:t>Emendas parlamentares (R$ 200-500 mil/ano, direcionadas via deputados/senadores do DF)</w:t>
      </w:r>
    </w:p>
    <w:p w14:paraId="6C34FB7C" w14:textId="77777777" w:rsidR="003935F5" w:rsidRPr="003935F5" w:rsidRDefault="003935F5" w:rsidP="006A13CC">
      <w:pPr>
        <w:pStyle w:val="PargrafodaLista"/>
        <w:numPr>
          <w:ilvl w:val="0"/>
          <w:numId w:val="38"/>
        </w:numPr>
      </w:pPr>
      <w:r w:rsidRPr="003935F5">
        <w:t>Fomento à inovação via futuras chamadas da FAPDF, EMBRAPII, BNDES</w:t>
      </w:r>
    </w:p>
    <w:p w14:paraId="47A0B304" w14:textId="77777777" w:rsidR="003935F5" w:rsidRPr="003935F5" w:rsidRDefault="003935F5" w:rsidP="006A13CC">
      <w:pPr>
        <w:pStyle w:val="PargrafodaLista"/>
        <w:numPr>
          <w:ilvl w:val="0"/>
          <w:numId w:val="38"/>
        </w:numPr>
      </w:pPr>
      <w:r w:rsidRPr="003935F5">
        <w:t>Parcerias público-privadas com indústrias de dispositivos médicos (R$ 700 mil/ano potencial)</w:t>
      </w:r>
    </w:p>
    <w:p w14:paraId="7B007ABD" w14:textId="77777777" w:rsidR="003935F5" w:rsidRPr="003935F5" w:rsidRDefault="003935F5" w:rsidP="006A13CC">
      <w:pPr>
        <w:pStyle w:val="PargrafodaLista"/>
        <w:numPr>
          <w:ilvl w:val="0"/>
          <w:numId w:val="38"/>
        </w:numPr>
      </w:pPr>
      <w:r w:rsidRPr="003935F5">
        <w:t>Recursos institucionais UnB (bolsas CNPq/CAPES para pós-graduandos)</w:t>
      </w:r>
    </w:p>
    <w:p w14:paraId="412554C6" w14:textId="77777777" w:rsidR="003935F5" w:rsidRDefault="003935F5" w:rsidP="003935F5">
      <w:pPr>
        <w:rPr>
          <w:b/>
          <w:bCs/>
        </w:rPr>
      </w:pPr>
    </w:p>
    <w:p w14:paraId="5C71A024" w14:textId="426BEB0E" w:rsidR="003935F5" w:rsidRPr="003935F5" w:rsidRDefault="003935F5" w:rsidP="003935F5">
      <w:r w:rsidRPr="003935F5">
        <w:rPr>
          <w:b/>
          <w:bCs/>
        </w:rPr>
        <w:t>Proposta de Implementação Permanente:</w:t>
      </w:r>
    </w:p>
    <w:p w14:paraId="0E196C1C" w14:textId="77777777" w:rsidR="003935F5" w:rsidRPr="003935F5" w:rsidRDefault="003935F5" w:rsidP="006A13CC">
      <w:pPr>
        <w:pStyle w:val="PargrafodaLista"/>
        <w:numPr>
          <w:ilvl w:val="0"/>
          <w:numId w:val="39"/>
        </w:numPr>
      </w:pPr>
      <w:r w:rsidRPr="003935F5">
        <w:t>Modelo de ETEC: SES-DF contrata desenvolvimento/customização continuada de soluções para exoesqueleto via mecanismo ETEC</w:t>
      </w:r>
    </w:p>
    <w:p w14:paraId="00551849" w14:textId="77777777" w:rsidR="003935F5" w:rsidRPr="003935F5" w:rsidRDefault="003935F5" w:rsidP="006A13CC">
      <w:pPr>
        <w:pStyle w:val="PargrafodaLista"/>
        <w:numPr>
          <w:ilvl w:val="0"/>
          <w:numId w:val="39"/>
        </w:numPr>
      </w:pPr>
      <w:r w:rsidRPr="003935F5">
        <w:t>Modelo de CPSI: SES-DF abre CPSI para fabricação de andadores robóticos produzidos por startups/indústrias</w:t>
      </w:r>
    </w:p>
    <w:p w14:paraId="5B915F24" w14:textId="77777777" w:rsidR="003935F5" w:rsidRPr="003935F5" w:rsidRDefault="003935F5" w:rsidP="006A13CC">
      <w:pPr>
        <w:pStyle w:val="PargrafodaLista"/>
        <w:numPr>
          <w:ilvl w:val="0"/>
          <w:numId w:val="39"/>
        </w:numPr>
      </w:pPr>
      <w:r w:rsidRPr="003935F5">
        <w:lastRenderedPageBreak/>
        <w:t>Potencial spin-off: grupo de pesquisadores funda empresa para manufatura e distribuição de andadores robóticos desenvolvidos no Centro</w:t>
      </w:r>
    </w:p>
    <w:p w14:paraId="5B073F4C" w14:textId="77777777" w:rsidR="003935F5" w:rsidRDefault="003935F5" w:rsidP="003935F5">
      <w:pPr>
        <w:rPr>
          <w:b/>
          <w:bCs/>
        </w:rPr>
      </w:pPr>
    </w:p>
    <w:p w14:paraId="72FBD1E0" w14:textId="495B9F9E" w:rsidR="003935F5" w:rsidRPr="003935F5" w:rsidRDefault="003935F5" w:rsidP="003935F5">
      <w:r w:rsidRPr="003935F5">
        <w:rPr>
          <w:b/>
          <w:bCs/>
        </w:rPr>
        <w:t>Indicadores de Impacto:</w:t>
      </w:r>
    </w:p>
    <w:p w14:paraId="41AF78E2" w14:textId="77777777" w:rsidR="003935F5" w:rsidRPr="003935F5" w:rsidRDefault="003935F5" w:rsidP="006A13CC">
      <w:pPr>
        <w:pStyle w:val="PargrafodaLista"/>
        <w:numPr>
          <w:ilvl w:val="0"/>
          <w:numId w:val="40"/>
        </w:numPr>
      </w:pPr>
      <w:r w:rsidRPr="003935F5">
        <w:t>Clínico: pacientes atendidos/ano, melhora funcional média, redução de quedas</w:t>
      </w:r>
    </w:p>
    <w:p w14:paraId="03BD4F58" w14:textId="77777777" w:rsidR="003935F5" w:rsidRPr="003935F5" w:rsidRDefault="003935F5" w:rsidP="006A13CC">
      <w:pPr>
        <w:pStyle w:val="PargrafodaLista"/>
        <w:numPr>
          <w:ilvl w:val="0"/>
          <w:numId w:val="40"/>
        </w:numPr>
      </w:pPr>
      <w:r w:rsidRPr="003935F5">
        <w:t>Financeiro: custo/paciente, eficiência operacional</w:t>
      </w:r>
    </w:p>
    <w:p w14:paraId="1099A343" w14:textId="77777777" w:rsidR="003935F5" w:rsidRPr="003935F5" w:rsidRDefault="003935F5" w:rsidP="006A13CC">
      <w:pPr>
        <w:pStyle w:val="PargrafodaLista"/>
        <w:numPr>
          <w:ilvl w:val="0"/>
          <w:numId w:val="40"/>
        </w:numPr>
      </w:pPr>
      <w:r w:rsidRPr="003935F5">
        <w:t>Científico: artigos publicados/ano, citações, parcerias</w:t>
      </w:r>
    </w:p>
    <w:p w14:paraId="7118EEF8" w14:textId="77777777" w:rsidR="003935F5" w:rsidRPr="003935F5" w:rsidRDefault="003935F5" w:rsidP="006A13CC">
      <w:pPr>
        <w:pStyle w:val="PargrafodaLista"/>
        <w:numPr>
          <w:ilvl w:val="0"/>
          <w:numId w:val="40"/>
        </w:numPr>
      </w:pPr>
      <w:r w:rsidRPr="003935F5">
        <w:t>RH: pós-graduandos titulados/ano, profissionais capacitados</w:t>
      </w:r>
    </w:p>
    <w:p w14:paraId="649491AF" w14:textId="77777777" w:rsidR="003935F5" w:rsidRPr="003935F5" w:rsidRDefault="003935F5" w:rsidP="006A13CC">
      <w:pPr>
        <w:pStyle w:val="PargrafodaLista"/>
        <w:numPr>
          <w:ilvl w:val="0"/>
          <w:numId w:val="40"/>
        </w:numPr>
      </w:pPr>
      <w:r w:rsidRPr="003935F5">
        <w:t>Inovação: número de protótipos desenvolvidos, patentes, startups criadas</w:t>
      </w:r>
    </w:p>
    <w:p w14:paraId="524232DB" w14:textId="77777777" w:rsidR="003935F5" w:rsidRDefault="003935F5" w:rsidP="003935F5">
      <w:pPr>
        <w:rPr>
          <w:b/>
          <w:bCs/>
        </w:rPr>
      </w:pPr>
    </w:p>
    <w:p w14:paraId="32A5CE80" w14:textId="66B8953D" w:rsidR="003935F5" w:rsidRPr="003935F5" w:rsidRDefault="003935F5" w:rsidP="003935F5">
      <w:r w:rsidRPr="003935F5">
        <w:rPr>
          <w:b/>
          <w:bCs/>
        </w:rPr>
        <w:t>Entregáveis Fase V:</w:t>
      </w:r>
    </w:p>
    <w:p w14:paraId="1DEFDBDE" w14:textId="77777777" w:rsidR="003935F5" w:rsidRPr="003935F5" w:rsidRDefault="003935F5" w:rsidP="006A13CC">
      <w:pPr>
        <w:pStyle w:val="PargrafodaLista"/>
        <w:numPr>
          <w:ilvl w:val="0"/>
          <w:numId w:val="41"/>
        </w:numPr>
      </w:pPr>
      <w:r w:rsidRPr="003935F5">
        <w:t>Manuais técnicos finalizados (ambas linhas)</w:t>
      </w:r>
    </w:p>
    <w:p w14:paraId="15D2A58C" w14:textId="77777777" w:rsidR="003935F5" w:rsidRPr="003935F5" w:rsidRDefault="003935F5" w:rsidP="006A13CC">
      <w:pPr>
        <w:pStyle w:val="PargrafodaLista"/>
        <w:numPr>
          <w:ilvl w:val="0"/>
          <w:numId w:val="41"/>
        </w:numPr>
      </w:pPr>
      <w:r w:rsidRPr="003935F5">
        <w:t>Vídeos tutoriais produzidos (ambas linhas)</w:t>
      </w:r>
    </w:p>
    <w:p w14:paraId="4D25B3CA" w14:textId="77777777" w:rsidR="003935F5" w:rsidRPr="003935F5" w:rsidRDefault="003935F5" w:rsidP="006A13CC">
      <w:pPr>
        <w:pStyle w:val="PargrafodaLista"/>
        <w:numPr>
          <w:ilvl w:val="0"/>
          <w:numId w:val="41"/>
        </w:numPr>
      </w:pPr>
      <w:r w:rsidRPr="003935F5">
        <w:t>≥1 artigo publicado ou aceito para publicação (exoesqueleto)</w:t>
      </w:r>
    </w:p>
    <w:p w14:paraId="3A6F349C" w14:textId="77777777" w:rsidR="003935F5" w:rsidRPr="003935F5" w:rsidRDefault="003935F5" w:rsidP="006A13CC">
      <w:pPr>
        <w:pStyle w:val="PargrafodaLista"/>
        <w:numPr>
          <w:ilvl w:val="0"/>
          <w:numId w:val="41"/>
        </w:numPr>
      </w:pPr>
      <w:r w:rsidRPr="003935F5">
        <w:t>≥2 artigos publicados ou aceitos (andador robótico)</w:t>
      </w:r>
    </w:p>
    <w:p w14:paraId="5742118C" w14:textId="77777777" w:rsidR="003935F5" w:rsidRPr="003935F5" w:rsidRDefault="003935F5" w:rsidP="006A13CC">
      <w:pPr>
        <w:pStyle w:val="PargrafodaLista"/>
        <w:numPr>
          <w:ilvl w:val="0"/>
          <w:numId w:val="41"/>
        </w:numPr>
      </w:pPr>
      <w:r w:rsidRPr="003935F5">
        <w:t>Pedidos de PI depositados (INPI, CGTR, conforme aplicável)</w:t>
      </w:r>
    </w:p>
    <w:p w14:paraId="1CA80FA3" w14:textId="77777777" w:rsidR="003935F5" w:rsidRPr="003935F5" w:rsidRDefault="003935F5" w:rsidP="006A13CC">
      <w:pPr>
        <w:pStyle w:val="PargrafodaLista"/>
        <w:numPr>
          <w:ilvl w:val="0"/>
          <w:numId w:val="41"/>
        </w:numPr>
      </w:pPr>
      <w:r w:rsidRPr="003935F5">
        <w:t>Plano de Sustentabilidade formalizado em documento oficial</w:t>
      </w:r>
    </w:p>
    <w:p w14:paraId="766CA9A4" w14:textId="77777777" w:rsidR="003935F5" w:rsidRPr="003935F5" w:rsidRDefault="003935F5" w:rsidP="006A13CC">
      <w:pPr>
        <w:pStyle w:val="PargrafodaLista"/>
        <w:numPr>
          <w:ilvl w:val="0"/>
          <w:numId w:val="41"/>
        </w:numPr>
      </w:pPr>
      <w:r w:rsidRPr="003935F5">
        <w:t>Proposta de modelo ETEC/CPSI elaborada</w:t>
      </w:r>
    </w:p>
    <w:p w14:paraId="41B4F915" w14:textId="77777777" w:rsidR="003935F5" w:rsidRPr="003935F5" w:rsidRDefault="003935F5" w:rsidP="006A13CC">
      <w:pPr>
        <w:pStyle w:val="PargrafodaLista"/>
        <w:numPr>
          <w:ilvl w:val="0"/>
          <w:numId w:val="41"/>
        </w:numPr>
      </w:pPr>
      <w:r w:rsidRPr="003935F5">
        <w:t>Base de dados epidemiológica e painel de indicadores estruturado</w:t>
      </w:r>
    </w:p>
    <w:p w14:paraId="7F7F7539" w14:textId="77777777" w:rsidR="005C5A99" w:rsidRDefault="005C5A99" w:rsidP="003935F5"/>
    <w:p w14:paraId="2DD5FF29" w14:textId="73DFB7D1" w:rsidR="005C5A99" w:rsidRPr="009B23AA" w:rsidRDefault="00E878D6" w:rsidP="00484C1E">
      <w:pPr>
        <w:pStyle w:val="Ttulo3"/>
        <w:spacing w:before="0" w:after="120"/>
        <w:rPr>
          <w:rFonts w:ascii="Google Sans" w:eastAsia="Google Sans" w:hAnsi="Google Sans" w:cs="Google Sans"/>
          <w:strike/>
          <w:color w:val="1B1C1D"/>
        </w:rPr>
      </w:pPr>
      <w:r w:rsidRPr="009B23AA">
        <w:rPr>
          <w:rFonts w:ascii="Google Sans" w:eastAsia="Google Sans" w:hAnsi="Google Sans" w:cs="Google Sans"/>
          <w:strike/>
          <w:color w:val="1B1C1D"/>
        </w:rPr>
        <w:t xml:space="preserve">4.2. Aquisição de Dispositivos e Transferência de Conhecimento </w:t>
      </w:r>
    </w:p>
    <w:p w14:paraId="5E109D00" w14:textId="08E8BD0A" w:rsidR="00233CD8" w:rsidRPr="009B23AA" w:rsidRDefault="00233CD8" w:rsidP="00233CD8">
      <w:pPr>
        <w:pBdr>
          <w:top w:val="nil"/>
          <w:left w:val="nil"/>
          <w:bottom w:val="nil"/>
          <w:right w:val="nil"/>
          <w:between w:val="nil"/>
        </w:pBdr>
        <w:spacing w:after="240"/>
        <w:rPr>
          <w:rFonts w:ascii="Google Sans Text" w:eastAsia="Google Sans Text" w:hAnsi="Google Sans Text" w:cs="Google Sans Text"/>
          <w:strike/>
          <w:color w:val="1B1C1D"/>
        </w:rPr>
      </w:pPr>
      <w:r w:rsidRPr="009B23AA">
        <w:rPr>
          <w:rFonts w:ascii="Google Sans Text" w:eastAsia="Google Sans Text" w:hAnsi="Google Sans Text" w:cs="Google Sans Text"/>
          <w:strike/>
          <w:color w:val="1B1C1D"/>
        </w:rPr>
        <w:t xml:space="preserve">O orçamento será direcionado à aquisição de equipamentos protótipos completos e de dispositivos de composição. Esta fase inclui a compra de exoesqueletos e de itens como atuadores de alta performance, sensores inerciais, hardware de Estimulação Elétrica Funcional, interfaces neurais e licenças de software de simulação biomecânica. O objetivo é adquirir familiaridade e domínio prático das tecnologias existentes para que os pesquisadores desenvolvam a experiência necessária na utilização de exoesqueletos e FES, servindo esta etapa como base para o posterior desenvolvimento da própria tecnologia e protótipos avançados. </w:t>
      </w:r>
    </w:p>
    <w:p w14:paraId="2DD5FF2B" w14:textId="77777777" w:rsidR="005C5A99" w:rsidRPr="009B23AA" w:rsidRDefault="005C5A99" w:rsidP="00484C1E">
      <w:pPr>
        <w:pBdr>
          <w:top w:val="nil"/>
          <w:left w:val="nil"/>
          <w:bottom w:val="nil"/>
          <w:right w:val="nil"/>
          <w:between w:val="nil"/>
        </w:pBdr>
        <w:spacing w:after="240"/>
        <w:rPr>
          <w:rFonts w:ascii="Google Sans Text" w:eastAsia="Google Sans Text" w:hAnsi="Google Sans Text" w:cs="Google Sans Text"/>
          <w:strike/>
          <w:color w:val="1B1C1D"/>
        </w:rPr>
      </w:pPr>
    </w:p>
    <w:p w14:paraId="2DD5FF2C" w14:textId="00CC4D08" w:rsidR="005C5A99" w:rsidRPr="009B23AA" w:rsidRDefault="00E878D6" w:rsidP="00484C1E">
      <w:pPr>
        <w:pStyle w:val="Ttulo3"/>
        <w:spacing w:before="0" w:after="120"/>
        <w:rPr>
          <w:rFonts w:ascii="Google Sans" w:eastAsia="Google Sans" w:hAnsi="Google Sans" w:cs="Google Sans"/>
          <w:strike/>
          <w:color w:val="1B1C1D"/>
        </w:rPr>
      </w:pPr>
      <w:r w:rsidRPr="009B23AA">
        <w:rPr>
          <w:rFonts w:ascii="Google Sans" w:eastAsia="Google Sans" w:hAnsi="Google Sans" w:cs="Google Sans"/>
          <w:strike/>
          <w:color w:val="1B1C1D"/>
        </w:rPr>
        <w:t xml:space="preserve">4.3. Desenvolvimento de Protótipos 2ª/3ª Geração </w:t>
      </w:r>
    </w:p>
    <w:p w14:paraId="2DD5FF2E" w14:textId="77777777" w:rsidR="005C5A99" w:rsidRPr="009B23AA" w:rsidRDefault="00E878D6" w:rsidP="00484C1E">
      <w:pPr>
        <w:pBdr>
          <w:top w:val="nil"/>
          <w:left w:val="nil"/>
          <w:bottom w:val="nil"/>
          <w:right w:val="nil"/>
          <w:between w:val="nil"/>
        </w:pBdr>
        <w:spacing w:after="120"/>
        <w:rPr>
          <w:rFonts w:ascii="Google Sans Text" w:eastAsia="Google Sans Text" w:hAnsi="Google Sans Text" w:cs="Google Sans Text"/>
          <w:strike/>
          <w:color w:val="1B1C1D"/>
        </w:rPr>
      </w:pPr>
      <w:r w:rsidRPr="009B23AA">
        <w:rPr>
          <w:rFonts w:ascii="Google Sans Text" w:eastAsia="Google Sans Text" w:hAnsi="Google Sans Text" w:cs="Google Sans Text"/>
          <w:strike/>
          <w:color w:val="1B1C1D"/>
        </w:rPr>
        <w:t>A fase central do projeto é o Desenvolvimento de Protótipos de exoesqueletos de segunda e terceira geração, especificamente adaptados às necessidades de custo e funcionalidade do SUS-DF. A metodologia de P&amp;D se concentra em:</w:t>
      </w:r>
    </w:p>
    <w:p w14:paraId="2DD5FF2F" w14:textId="77777777" w:rsidR="005C5A99" w:rsidRPr="009B23AA" w:rsidRDefault="00E878D6" w:rsidP="00484C1E">
      <w:pPr>
        <w:numPr>
          <w:ilvl w:val="0"/>
          <w:numId w:val="1"/>
        </w:numPr>
        <w:pBdr>
          <w:top w:val="nil"/>
          <w:left w:val="nil"/>
          <w:bottom w:val="nil"/>
          <w:right w:val="nil"/>
          <w:between w:val="nil"/>
        </w:pBdr>
        <w:rPr>
          <w:strike/>
        </w:rPr>
      </w:pPr>
      <w:r w:rsidRPr="009B23AA">
        <w:rPr>
          <w:rFonts w:ascii="Google Sans Text" w:eastAsia="Google Sans Text" w:hAnsi="Google Sans Text" w:cs="Google Sans Text"/>
          <w:b/>
          <w:strike/>
          <w:color w:val="1B1C1D"/>
        </w:rPr>
        <w:t>Desenvolvimento Híbrido:</w:t>
      </w:r>
      <w:r w:rsidRPr="009B23AA">
        <w:rPr>
          <w:rFonts w:ascii="Google Sans Text" w:eastAsia="Google Sans Text" w:hAnsi="Google Sans Text" w:cs="Google Sans Text"/>
          <w:strike/>
          <w:color w:val="1B1C1D"/>
        </w:rPr>
        <w:t xml:space="preserve"> Projeção e fabricação de um exoesqueleto de baixo custo (membros inferiores e/ou superiores) com foco em modularidade e materiais leves.</w:t>
      </w:r>
    </w:p>
    <w:p w14:paraId="2DD5FF30" w14:textId="4868B019" w:rsidR="005C5A99" w:rsidRPr="009B23AA" w:rsidRDefault="00E878D6" w:rsidP="00484C1E">
      <w:pPr>
        <w:numPr>
          <w:ilvl w:val="0"/>
          <w:numId w:val="1"/>
        </w:numPr>
        <w:pBdr>
          <w:top w:val="nil"/>
          <w:left w:val="nil"/>
          <w:bottom w:val="nil"/>
          <w:right w:val="nil"/>
          <w:between w:val="nil"/>
        </w:pBdr>
        <w:rPr>
          <w:strike/>
        </w:rPr>
      </w:pPr>
      <w:r w:rsidRPr="009B23AA">
        <w:rPr>
          <w:rFonts w:ascii="Google Sans Text" w:eastAsia="Google Sans Text" w:hAnsi="Google Sans Text" w:cs="Google Sans Text"/>
          <w:b/>
          <w:strike/>
          <w:color w:val="1B1C1D"/>
        </w:rPr>
        <w:t>Integração FES e Controle Inteligente:</w:t>
      </w:r>
      <w:r w:rsidRPr="009B23AA">
        <w:rPr>
          <w:rFonts w:ascii="Google Sans Text" w:eastAsia="Google Sans Text" w:hAnsi="Google Sans Text" w:cs="Google Sans Text"/>
          <w:strike/>
          <w:color w:val="1B1C1D"/>
        </w:rPr>
        <w:t xml:space="preserve"> Incorporação do sistema FES ao protótipo para ativação muscular sinérgica. O LARA aplicará sua expertise em Sistemas de Controle, Estimação e Filtragem Estocástica para integrar algoritmos de IA, criando um sistema de controle adaptativo que responda às intenções neurais do paciente (biofeedback), elevando o dispositivo à classificação de terceira geração.</w:t>
      </w:r>
    </w:p>
    <w:p w14:paraId="2DD5FF31" w14:textId="77777777" w:rsidR="005C5A99" w:rsidRPr="009B23AA" w:rsidRDefault="00E878D6" w:rsidP="00484C1E">
      <w:pPr>
        <w:numPr>
          <w:ilvl w:val="0"/>
          <w:numId w:val="1"/>
        </w:numPr>
        <w:pBdr>
          <w:top w:val="nil"/>
          <w:left w:val="nil"/>
          <w:bottom w:val="nil"/>
          <w:right w:val="nil"/>
          <w:between w:val="nil"/>
        </w:pBdr>
        <w:spacing w:after="120"/>
        <w:rPr>
          <w:strike/>
        </w:rPr>
      </w:pPr>
      <w:r w:rsidRPr="009B23AA">
        <w:rPr>
          <w:rFonts w:ascii="Google Sans Text" w:eastAsia="Google Sans Text" w:hAnsi="Google Sans Text" w:cs="Google Sans Text"/>
          <w:b/>
          <w:strike/>
          <w:color w:val="1B1C1D"/>
        </w:rPr>
        <w:t>Saída Técnica:</w:t>
      </w:r>
      <w:r w:rsidRPr="009B23AA">
        <w:rPr>
          <w:rFonts w:ascii="Google Sans Text" w:eastAsia="Google Sans Text" w:hAnsi="Google Sans Text" w:cs="Google Sans Text"/>
          <w:strike/>
          <w:color w:val="1B1C1D"/>
        </w:rPr>
        <w:t xml:space="preserve"> Produção do Protótipo Mínimo Viável (MVP) para testes de bancada e obtenção da documentação técnica e de engenharia para posterior registro de Propriedade Intelectual (PI).</w:t>
      </w:r>
    </w:p>
    <w:p w14:paraId="7F745AC1" w14:textId="77777777" w:rsidR="005C5A99" w:rsidRDefault="005C5A99" w:rsidP="001D0777"/>
    <w:p w14:paraId="2DD5FF33" w14:textId="6CD34113"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4.4. Validação Clínica e Estabelecimento de Protocolos</w:t>
      </w:r>
    </w:p>
    <w:p w14:paraId="346D23B2"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 xml:space="preserve">A validação clínica e funcional de dispositivos de reabilitação neuromotora constitui etapa crítica para a tradução de investigações laboratoriais em soluções de aplicabilidade prática no Sistema Único de Saúde (SUS). A literatura científica demonstra que intervenções inovadoras em reabilitação neuromotora, incluindo exoesqueletos robóticos, estimulação elétrica funcional (FES) e realidade virtual, requerem protocolos de validação estruturados em serviços clínicos reais, com equipes multiprofissionais especializadas, para garantir segurança, eficácia e </w:t>
      </w:r>
      <w:r w:rsidRPr="00D97B89">
        <w:rPr>
          <w:rFonts w:ascii="Google Sans Text" w:eastAsia="Google Sans Text" w:hAnsi="Google Sans Text" w:cs="Google Sans Text"/>
          <w:color w:val="1B1C1D"/>
        </w:rPr>
        <w:lastRenderedPageBreak/>
        <w:t xml:space="preserve">escalabilidade. Esta fase alinha-se aos objetivos específicos da Chamada Pública nº 03/2025 de validar clinicamente em serviços de referência do DF os protótipos desenvolvidos, gerando evidências para suportar políticas públicas de incorporação tecnológica no SUS. </w:t>
      </w:r>
    </w:p>
    <w:p w14:paraId="59FF4478" w14:textId="1A773485" w:rsidR="00D97B89" w:rsidRPr="00D97B89" w:rsidRDefault="008B7872" w:rsidP="00D97B89">
      <w:pPr>
        <w:pStyle w:val="Ttulo4"/>
      </w:pPr>
      <w:r w:rsidRPr="00D97B89">
        <w:t xml:space="preserve">Ações </w:t>
      </w:r>
      <w:r>
        <w:t>e</w:t>
      </w:r>
      <w:r w:rsidRPr="00D97B89">
        <w:t xml:space="preserve"> </w:t>
      </w:r>
      <w:r>
        <w:t>p</w:t>
      </w:r>
      <w:r w:rsidRPr="00D97B89">
        <w:t xml:space="preserve">assos </w:t>
      </w:r>
      <w:r>
        <w:t>p</w:t>
      </w:r>
      <w:r w:rsidRPr="00D97B89">
        <w:t xml:space="preserve">ara </w:t>
      </w:r>
      <w:r>
        <w:t>v</w:t>
      </w:r>
      <w:r w:rsidRPr="00D97B89">
        <w:t xml:space="preserve">alidação </w:t>
      </w:r>
      <w:r>
        <w:t>c</w:t>
      </w:r>
      <w:r w:rsidRPr="00D97B89">
        <w:t>línica</w:t>
      </w:r>
    </w:p>
    <w:p w14:paraId="30F2A382" w14:textId="77777777" w:rsidR="00D97B89" w:rsidRPr="00D97B89" w:rsidRDefault="00D97B89" w:rsidP="00D97B89">
      <w:pPr>
        <w:pStyle w:val="Ttulo5"/>
      </w:pPr>
      <w:r w:rsidRPr="00D97B89">
        <w:t>Etapa 1: Conformidade Regulatória e Aprovação Ética</w:t>
      </w:r>
    </w:p>
    <w:p w14:paraId="67778BFD" w14:textId="77777777" w:rsidR="00D97B89" w:rsidRPr="00D97B89" w:rsidRDefault="00D97B89" w:rsidP="005F2847">
      <w:r w:rsidRPr="00D97B89">
        <w:t>O passo inicial consiste na submissão dos Protocolos Clínicos (estudos piloto e posteriores ensaios de validação) ao Comitê de Ética em Pesquisa (CEP) da instituição executora e, quando necessário, à Comissão Nacional de Ética em Pesquisa (CONEP), conforme exigido pela regulação brasileira. Esta aprovação prévia garante conformidade com as Resoluções CNS nº 196/96 e nº 510/2016, assegurando proteção dos direitos e segurança dos participantes. A documentação deve incluir: protocolo detalhado, termo de consentimento livre e esclarecido (TCLE), critérios de inclusão/exclusão, cronograma de avaliações, riscos-benefícios, e plano de monitoramento de segurança.</w:t>
      </w:r>
    </w:p>
    <w:p w14:paraId="704259F9" w14:textId="77777777" w:rsidR="00D97B89" w:rsidRPr="00D97B89" w:rsidRDefault="00D97B89" w:rsidP="00D97B89">
      <w:pPr>
        <w:pStyle w:val="Ttulo5"/>
      </w:pPr>
      <w:r w:rsidRPr="00D97B89">
        <w:t>Etapa 2: Desenho do Estudo Piloto e Ensaios Translacionais</w:t>
      </w:r>
    </w:p>
    <w:p w14:paraId="3C82A955"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 xml:space="preserve">Seguindo modelos estabelecidos na literatura, recomenda-se estruturação de estudo piloto com desenho quasi-experimental ou randomizado controlado, incluindo: </w:t>
      </w:r>
    </w:p>
    <w:p w14:paraId="7BA6EFBA"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População-alvo: Pacientes pós-AVC (na fase crônica, &gt;6 meses pós-evento) e indivíduos com lesão medular completa ou incompleta, recrutados nos serviços de referência (Hospital de Base, Hospital Universitário de Brasília, Hospital de Apoio).</w:t>
      </w:r>
    </w:p>
    <w:p w14:paraId="4E47A835"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Tamanho amostral: Inicialmente, 20-30 participantes no estudo piloto para avaliação de viabilidade, segurança e tolerabilidade do MVP (Mínimo Produto Viável), com possibilidade de expansão em ensaio controlado subsequente.</w:t>
      </w:r>
    </w:p>
    <w:p w14:paraId="2E0CD9FD" w14:textId="3040E765"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 xml:space="preserve">Grupos de comparação: Grupo experimental (dispositivo de reabilitação integrado — exoesqueleto + FES + FES-Cylcing e biofeedback) versus grupo controle </w:t>
      </w:r>
      <w:r w:rsidRPr="00D97B89">
        <w:rPr>
          <w:rFonts w:ascii="Google Sans Text" w:eastAsia="Google Sans Text" w:hAnsi="Google Sans Text" w:cs="Google Sans Text"/>
          <w:color w:val="1B1C1D"/>
        </w:rPr>
        <w:lastRenderedPageBreak/>
        <w:t>(reabilitação convencional – Fisioterapia Padrão - ou dispositivo comercial isolado).</w:t>
      </w:r>
    </w:p>
    <w:p w14:paraId="3E13857E" w14:textId="77777777" w:rsidR="00D97B89" w:rsidRPr="00D97B89" w:rsidRDefault="00D97B89" w:rsidP="00D97B89">
      <w:pPr>
        <w:pStyle w:val="Ttulo5"/>
      </w:pPr>
      <w:r w:rsidRPr="00D97B89">
        <w:t>Etapa 3: Protocolos de Avaliação Biomecânica e Funcional no LaPlasT UnB.</w:t>
      </w:r>
    </w:p>
    <w:p w14:paraId="0DF510A9"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 xml:space="preserve">A validação funcional inclui avaliações estruturadas em múltiplos domínios: </w:t>
      </w:r>
    </w:p>
    <w:p w14:paraId="0D8CEDBA"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Avaliações Biomecânicas:</w:t>
      </w:r>
    </w:p>
    <w:p w14:paraId="7288B33D"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Análise cinemática da marcha: captura de movimento 3D (ângulos articulares, velocidade, cadência, comprimento de passada) em laboratório de análise de movimento ou com sensores inerciais vestíveis.</w:t>
      </w:r>
    </w:p>
    <w:p w14:paraId="01510D9F"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Análise dinâmica: força de reação do solo, momento articular, potência mecânica durante atividades funcionais.</w:t>
      </w:r>
    </w:p>
    <w:p w14:paraId="1D8433F4"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Eletromiografia de superfície (sEMG): padrões de recrutamento muscular, ativação coordenada de músculos agonistas-antagonistas durante marcha e atividades funcionais.</w:t>
      </w:r>
    </w:p>
    <w:p w14:paraId="73C9CB0A"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 xml:space="preserve">Parâmetros de FES: pulso (200-400 ms), frequência de estimulação (20-30 Hz conforme tipo de fibra muscular recrutada) e resposta eletromiográfica à estimulação. </w:t>
      </w:r>
    </w:p>
    <w:p w14:paraId="6F0EFFCC"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Análises da fatigabilidade e viabilidade do uso da estimulação elétrica:</w:t>
      </w:r>
    </w:p>
    <w:p w14:paraId="2D782102"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 xml:space="preserve">O LaPlasT implementa protocolo estruturado em desenho cross-over randomizado e duplo-cego para avaliação detalhada dos mecanismos de fadiga induzida por diferentes tipos de estimulação neuromuscular funcional (NMES/FES) em pacientes com déficit de controle motor. Os participantes (pacientes pós-AVC e com lesão medular) são submetidos a quatro sessões experimentais (~1 hora cada), separadas por intervalo mínimo de 7 dias, precedidas por sessão de familiarização com todos os procedimentos de teste, incluindo teste de intensidade de NMES, contração máxima voluntária (MVC) e contração máxima evocada para avaliação de torque </w:t>
      </w:r>
      <w:r w:rsidRPr="00D97B89">
        <w:rPr>
          <w:rFonts w:ascii="Google Sans Text" w:eastAsia="Google Sans Text" w:hAnsi="Google Sans Text" w:cs="Google Sans Text"/>
          <w:color w:val="1B1C1D"/>
        </w:rPr>
        <w:lastRenderedPageBreak/>
        <w:t>máximo evocado (MET), além de coleta de parâmetros antropométricos e nível de atividade física. As sessões experimentais randomizadas compreendem três condições de estimulação distintas: (1) Estimulação monofásica do nervo tibial (N-WPHF: frequência 100 Hz, largura de fase 1 ms, eletrodo no nervo), (2) Estimulação monofásica do ventre muscular (M-WPHF: frequência 100 Hz, largura de fase 1 ms, eletrodo no músculo), e (3) Estimulação bifásica convencional (CONV: frequência 20 Hz, largura de fase 0,25 ms, eletrodo no músculo), estruturada para discriminar diferenças potenciais em eficiência de recrutamento muscular e fadigabilidade conforme posicionamento de eletrodo. Cada sessão experimental inicia com aquecimento (8 × 6 segundos de contrações isométricas submáximas progredindo em intensidade) seguido por protocolo de fadiga induzida por NMES (20 contrações evocadas a 20% MVC), com avaliação pré e pós-fadiga de: (1) duas MVCs para mensuração de torque voluntário máximo; (2) duas contrações máximas evocadas para determinação de MET e intensidade máxima tolerada; e (3) curvas de recrutamento de reflexo-H e onda-M para avaliação de excitabilidade espinhal via aferências Ia.</w:t>
      </w:r>
    </w:p>
    <w:p w14:paraId="62B86051" w14:textId="62134D63"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 xml:space="preserve">A quantificação da fadiga muscular integra múltiplos parâmetros biomecânicos e neuromusculares: (1) Índice de Fadiga de Torque-Tempo (TTI), calculado como a área sob a curva torque-tempo durante as 20 contrações, expresso como percentual de redução do impulso contratil da primeira para a última contração, permitindo quantificação objetiva de deterioração da performance muscular; (2) Índice de Fadiga de TTI, calculado como razão entre TTI médio das primeiras cinco contrações versus últimas cinco contrações; (3) Índice de Fadiga de Torque Pico, razão entre torque pico médio das últimas cinco contrações versus primeiras cinco contrações; (4) Atividade Eletromiográfica (EMG) de Superfície, capturada sincronamente com avaliação de MVC, oferecendo quantificação de amplitude RMS normalizada para onda-M máxima (Mmax) para cada músculo (gastrocnêmio medial, gastrocnêmio lateral, sóleo), removendo variabilidade dia-a-dia em contato de eletrodo e impedância de pele, bem como Frequência Mediana (MF) do espectro de potência EMG via Transformada </w:t>
      </w:r>
      <w:r w:rsidRPr="00D97B89">
        <w:rPr>
          <w:rFonts w:ascii="Google Sans Text" w:eastAsia="Google Sans Text" w:hAnsi="Google Sans Text" w:cs="Google Sans Text"/>
          <w:color w:val="1B1C1D"/>
        </w:rPr>
        <w:lastRenderedPageBreak/>
        <w:t>Rápida de Fourier para detecção de fadiga central; (5) Teste de Reflexo-H e Onda-M, realizados via estimulador de alta voltagem com determinação de razão Hmax/Mmax para normalização de reflexo-H; (6) Razão de Ativação Central (CAR), quantificada como CAR (%) = [MET / (MVC + torque sobreposto)] × 100, discriminando contribuição de mecanismos centrais versus periféricos à fadiga induzida por FES; (7) Conforto/Tolerabilidade, mensurada via Escala Visual Analógica (VAS 0-10 cm) na 20ª contração do protocolo de fadiga. Esta metodologia robusta e multipla permite caracterização abrangente de fadigabilidade, discriminando se a fadiga resulta predominantemente de mecanismos periféricos (declínio de força muscular propriamente dito) ou centrais (redução da ativação neural), informando parametrização otimizada de protocolos de FES para exoesqueletos integrados propostos no Centro de Reabilitação Neuromotora, garantindo que dispositivos sejam calibrados com ciclos trabalho-repouso e intensidades que balanceiem eficácia terapêutica com tolerabilidade clínica sustentável em pacientes com comprometimento motor severo, alinhando-se aos objetivos da Chamada Pública nº 03/2025.</w:t>
      </w:r>
    </w:p>
    <w:p w14:paraId="5653DF5D"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Avaliações Clínicas e Funcionais, como:</w:t>
      </w:r>
    </w:p>
    <w:p w14:paraId="6AACC7C0"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A Escala de Fugl-Meyer para Avaliação Motora (FMA) mensura a recuperaçãmotora dos membros inferiores. O Teste de Caminhada de 10 Metros (10 MWT) avalia a velocidade de marcha, enquanto o Teste de Caminhada de 6 Minutos (6 MWT) mede resistência e capacidade funcional. A Berg Balance Scale (BBS) permite analisar o equilíbrio dinâmico e o risco de queda. O Índice de Barthel quantifica a independência em atividades de vida diária. Por fim, a avaliação de mobilidade e transferências engloba tarefas como sentar-se, levantar-se de uma cadeira e subir escadas, refletindo a funcionalidade global do paciente.</w:t>
      </w:r>
    </w:p>
    <w:p w14:paraId="01781035"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Avaliações Complementares:</w:t>
      </w:r>
    </w:p>
    <w:p w14:paraId="7612739A"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lastRenderedPageBreak/>
        <w:t>•</w:t>
      </w:r>
      <w:r w:rsidRPr="00D97B89">
        <w:rPr>
          <w:rFonts w:ascii="Google Sans Text" w:eastAsia="Google Sans Text" w:hAnsi="Google Sans Text" w:cs="Google Sans Text"/>
          <w:color w:val="1B1C1D"/>
        </w:rPr>
        <w:tab/>
        <w:t>Medidas de segurança: eventos adversos, tolerabilidade do dispositivo, aderência ao protocolo.</w:t>
      </w:r>
    </w:p>
    <w:p w14:paraId="3CE9DD8C"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Questionários de satisfação e usabilidade (SUS — System Usability Scale, ou similares).</w:t>
      </w:r>
    </w:p>
    <w:p w14:paraId="72E519F3"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Qualidade de vida: SF-36 ou escala específica para reabilitação.</w:t>
      </w:r>
    </w:p>
    <w:p w14:paraId="5A21742A" w14:textId="77777777" w:rsidR="00D97B89" w:rsidRPr="00D97B89" w:rsidRDefault="00D97B89" w:rsidP="00D97B89">
      <w:pPr>
        <w:pStyle w:val="Ttulo5"/>
      </w:pPr>
      <w:r w:rsidRPr="00D97B89">
        <w:t>Etapa 4: Integração Clínica em Ambiente Real do SUS</w:t>
      </w:r>
    </w:p>
    <w:p w14:paraId="507256E2"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Os testes translacionais serão conduzidos em ambientes clínicos reais dos serviços de referência, com protocolos estruturados:</w:t>
      </w:r>
    </w:p>
    <w:p w14:paraId="4D7BFDF5"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Frequência e duração: Sessões de reabilitação (ex.: 3 vezes por semana, 45-60 minutos cada) durante período de 8-12 semanas, com avaliações basais (pré-intervenção), intermediárias (semanas 4-6) e finais (pós-intervenção).</w:t>
      </w:r>
    </w:p>
    <w:p w14:paraId="28CA8263"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Equipe multiprofissional: Fisioterapeutas especializados em neurologia (como João Durigan), médicos especialistas em neurologia/neurocirurgia (Amary Gondim), cardiologistas (Laryssa Menegaz) para avaliação de segurança sistêmica, gestores hospitalares (Rodolfo, Giuseppe) para viabilidade operacional, e engenheiros biomédicos para parametrização e ajuste dos dispositivos.</w:t>
      </w:r>
    </w:p>
    <w:p w14:paraId="7BF8D665"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Monitoria contínua: Registro de sinais vitais, tolerabilidade cardiovascular, fadiga, dor, espasticidade (escala de Ashworth modificada) e possíveis eventos adversos em cada sessão.</w:t>
      </w:r>
    </w:p>
    <w:p w14:paraId="1445D702" w14:textId="77777777" w:rsidR="00D97B89" w:rsidRPr="00D97B89" w:rsidRDefault="00D97B89" w:rsidP="00D97B89">
      <w:pPr>
        <w:pStyle w:val="Ttulo5"/>
      </w:pPr>
      <w:r w:rsidRPr="00D97B89">
        <w:t>Etapa 5: Análise de Dados e Transferência Tecnológica</w:t>
      </w:r>
    </w:p>
    <w:p w14:paraId="56561402"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Análise estatística: Comparação intra-grupo (pré vs. pós) e entre-grupos (experimental vs. controle) utilizando testes paramétricos (ANOVA, t-tests) ou não-paramétricos (Mann-Whitney, Wilcoxon) conforme normalidade dos dados. Cálculo de tamanhos de efeito (Cohen's d ou eta-quadrado).</w:t>
      </w:r>
    </w:p>
    <w:p w14:paraId="3F4A77FA"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lastRenderedPageBreak/>
        <w:t>•</w:t>
      </w:r>
      <w:r w:rsidRPr="00D97B89">
        <w:rPr>
          <w:rFonts w:ascii="Google Sans Text" w:eastAsia="Google Sans Text" w:hAnsi="Google Sans Text" w:cs="Google Sans Text"/>
          <w:color w:val="1B1C1D"/>
        </w:rPr>
        <w:tab/>
        <w:t>Relatório de eficácia: Documento técnico sintetizando resultados de segurança, tolerabilidade, ganhos funcionais (magnitude de melhora), comparação com dispositivos comerciais e viabilidade de escalabilidade.</w:t>
      </w:r>
    </w:p>
    <w:p w14:paraId="26E99733"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Documentação para registro regulatório: Dados de segurança e eficácia compilados para potencial registro junto à ANVISA como dispositivo médico, caso aplicável, facilitando aprovação para uso clínico ampliado no SUS.</w:t>
      </w:r>
    </w:p>
    <w:p w14:paraId="6A5A5026" w14:textId="77777777" w:rsidR="00D97B89" w:rsidRPr="00D97B89" w:rsidRDefault="00D97B89" w:rsidP="00D97B89">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w:t>
      </w:r>
      <w:r w:rsidRPr="00D97B89">
        <w:rPr>
          <w:rFonts w:ascii="Google Sans Text" w:eastAsia="Google Sans Text" w:hAnsi="Google Sans Text" w:cs="Google Sans Text"/>
          <w:color w:val="1B1C1D"/>
        </w:rPr>
        <w:tab/>
        <w:t>Publicações científicas: Artigos em periódicos revisados por pares (nacionais e internacionais), disseminando resultados e fortalecendo propriedade intelectual do DF.</w:t>
      </w:r>
    </w:p>
    <w:p w14:paraId="25C1ACBB" w14:textId="77777777" w:rsidR="00D97B89" w:rsidRPr="00D97B89" w:rsidRDefault="00D97B89" w:rsidP="00D97B89">
      <w:pPr>
        <w:pStyle w:val="Ttulo5"/>
      </w:pPr>
      <w:r w:rsidRPr="00D97B89">
        <w:t>Etapa 6: Estruturação de Modelo de Implementação Clínica Sustentável</w:t>
      </w:r>
    </w:p>
    <w:p w14:paraId="2DD5FF38" w14:textId="120C3D21" w:rsidR="005C5A99" w:rsidRDefault="00D97B89" w:rsidP="00484C1E">
      <w:pPr>
        <w:pBdr>
          <w:top w:val="nil"/>
          <w:left w:val="nil"/>
          <w:bottom w:val="nil"/>
          <w:right w:val="nil"/>
          <w:between w:val="nil"/>
        </w:pBdr>
        <w:spacing w:before="240" w:after="240"/>
        <w:rPr>
          <w:rFonts w:ascii="Google Sans Text" w:eastAsia="Google Sans Text" w:hAnsi="Google Sans Text" w:cs="Google Sans Text"/>
          <w:color w:val="1B1C1D"/>
        </w:rPr>
      </w:pPr>
      <w:r w:rsidRPr="00D97B89">
        <w:rPr>
          <w:rFonts w:ascii="Google Sans Text" w:eastAsia="Google Sans Text" w:hAnsi="Google Sans Text" w:cs="Google Sans Text"/>
          <w:color w:val="1B1C1D"/>
        </w:rPr>
        <w:t>Baseado em resultados positivos, desenvolver proposta de modelo operacional para integração permanente do Centro ao SUS, incluindo: protocolos de indicação de pacientes, fluxos de referência/contra-referência, capacitação de profissionais da rede, estimativas de custo-efetividade, e potencial para criação de startups/spin-offs para produção ou distribuição de componentes de dispositivos. Esta abordagem estruturada garante que a validação clínica não apenas comprove eficácia e segurança, mas também gere as evidências necessárias para scalabilização no sistema público de saúde, alinhando-se aos objetivos de impacto público da Chamada Pública nº 03/2025.</w:t>
      </w:r>
    </w:p>
    <w:p w14:paraId="2DD5FF39" w14:textId="7777777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4.5. Capacitação e Formação de Massa Crítica</w:t>
      </w:r>
    </w:p>
    <w:p w14:paraId="2DD5FF3B" w14:textId="03D4071C"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formação de capital humano é um dos pilares mais importantes do projeto, abordando a escassez de especialistas no DF. A meta é a formação de pelo menos 25 pós-graduandos em cinco anos, incluindo a capacitação contínua das equipes da rede de saúde. Nos 18 meses de execução inicial, o projeto priorizará a seleção e o início das atividades de pesquisa de 10 bolsistas de </w:t>
      </w:r>
      <w:r w:rsidR="00007C6E">
        <w:rPr>
          <w:rFonts w:ascii="Google Sans Text" w:eastAsia="Google Sans Text" w:hAnsi="Google Sans Text" w:cs="Google Sans Text"/>
          <w:color w:val="1B1C1D"/>
        </w:rPr>
        <w:t xml:space="preserve">Graduação, </w:t>
      </w:r>
      <w:r>
        <w:rPr>
          <w:rFonts w:ascii="Google Sans Text" w:eastAsia="Google Sans Text" w:hAnsi="Google Sans Text" w:cs="Google Sans Text"/>
          <w:color w:val="1B1C1D"/>
        </w:rPr>
        <w:t>Mestrado e Doutorado, garantindo que o conhecimento desenvolvido seja internalizado no DF.</w:t>
      </w:r>
    </w:p>
    <w:p w14:paraId="2DD5FF3C"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5D72E588" w14:textId="77618740" w:rsidR="00744BCE" w:rsidRDefault="00744BCE" w:rsidP="00B343EE">
      <w:pPr>
        <w:pStyle w:val="Ttulo3"/>
      </w:pPr>
      <w:r>
        <w:t xml:space="preserve">4.6. Estruturação </w:t>
      </w:r>
      <w:r w:rsidR="00B343EE">
        <w:t xml:space="preserve">de </w:t>
      </w:r>
      <w:r w:rsidR="00B343EE" w:rsidRPr="00B343EE">
        <w:t>modelo de sustentabilidade (integração SUS, convênios, emendas, fomento e parcerias), com governança e indicadores.</w:t>
      </w:r>
    </w:p>
    <w:p w14:paraId="16A85E8A" w14:textId="77777777" w:rsidR="001D76B4" w:rsidRDefault="001D76B4" w:rsidP="001D76B4">
      <w:r>
        <w:t>A sustentabilidade de centros de inovação em reabilitação neuromotora integrados ao SUS depende de uma governança sólida, diversificação de financiamento e indicadores de impacto bem definidos. A literatura mostra que a integração entre pesquisa, educação e assistência, combinada com parcerias público-privadas e convênios multilaterais, gera estabilidade financeira, impacto assistencial mensurável e continuidade da inovação. O Programa Desafio DF exige exatamente essa estrutura para garantir a operação do Centro após o fim do financiamento inicial.  A governança proposta organiza-se em três níveis. O Conselho Gestor Multissetorial reúne representantes da SES-DF/IGESDF, direção executiva, pesquisadores do LaPlasT, gestores hospitalares, secretarias governamentais, setor privado e sociedade civil. É responsável pelo plano estratégico, metas, parcerias e conformidade regulatória, com reuniões trimestrais. O Comitê Técnico-Científico, formado por pesquisadores, fisioterapeutas, engenheiros biomédicos e enfermagem, supervisiona a validação clínica, qualidade dos dados, propriedade intelectual e cronogramas. Já o Comitê de Gestão Operacional conduz a execução diária, finanças, RH e conformidade administrativa. O modelo de financiamento é multimodal. Convênios anuais com a SES-DF garantem custeio básico entre R$ 400 mil e R$ 600 mil. Emendas parlamentares complementam infraestrutura e equipamentos, variando de R$ 200 mil a R$ 500 mil. O fomento à inovação — via Desafio DF, EMBRAPII/BFA e BNDES — viabiliza projetos entre R$ 500 mil e R$ 20 milhões. Parcerias público-privadas incluem acordos com indústrias de dispositivos médicos, incubação de startups e oferta de serviços especializados, com potencial de mais de R$ 700 mil anuais. Recursos institucionais da UnB garantem bolsas CNPq e CAPES, e mecanismos como ETEC e CPSI permitem contratações anuais ou bienais entre R$ 300 mil e R$ 1 milhão.</w:t>
      </w:r>
    </w:p>
    <w:p w14:paraId="4B7B0823" w14:textId="543F84B0" w:rsidR="001D76B4" w:rsidRPr="001D76B4" w:rsidRDefault="001D76B4" w:rsidP="001D76B4">
      <w:r>
        <w:t xml:space="preserve">A sustentabilidade é monitorada por indicadores de impacto clínico (1.500–2.000 </w:t>
      </w:r>
      <w:r>
        <w:lastRenderedPageBreak/>
        <w:t>pacientes/ano, melhora ≥ 20% de força, redução ≥ 30% de espasticidade), eficiência (custo ≤ R$ 8.000 por paciente, uso de equipamentos ≥ 85%), produção científica (≥ 8 artigos e ≥ 1 patente/ano), formação de pessoal (≥ 5 titulados/ano), inovação (≥ 2 protótipos e ≥ 1 algoritmo de IA/ano) e desempenho financeiro (redução da dependência da FAP-DF e crescimento de receitas externas). Metas ambientais incluem reciclagem de ≥ 80% de resíduos eletrônicos e redução energética de ≥ 10% em três anos. O monitoramento envolve relatórios quadrimestrais ao Conselho Gestor, auditorias externas bienais e benchmarking anual. A estrutura proposta atende às exigências da Chamada Pública nº 03/2025 e consolida o Centro como uma instituição resiliente, financeiramente sustentável e orientada ao impacto na saúde pública e na inovação no Distrito Federal.</w:t>
      </w:r>
    </w:p>
    <w:p w14:paraId="40F85987" w14:textId="77777777" w:rsidR="00B343EE" w:rsidRDefault="00B343EE"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3D"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5. Definição de Metas, Indicadores e Parâmetros de Aferição (Item 7.8)</w:t>
      </w:r>
    </w:p>
    <w:p w14:paraId="3D764A3C" w14:textId="25C2413E" w:rsidR="00A026AE" w:rsidRDefault="00F65FCB" w:rsidP="00314688">
      <w:pPr>
        <w:pBdr>
          <w:top w:val="nil"/>
          <w:left w:val="nil"/>
          <w:bottom w:val="nil"/>
          <w:right w:val="nil"/>
          <w:between w:val="nil"/>
        </w:pBdr>
        <w:spacing w:after="240"/>
        <w:ind w:firstLine="0"/>
        <w:rPr>
          <w:rFonts w:ascii="Google Sans Text" w:eastAsia="Google Sans Text" w:hAnsi="Google Sans Text" w:cs="Google Sans Text"/>
          <w:color w:val="1B1C1D"/>
        </w:rPr>
      </w:pPr>
      <w:r w:rsidRPr="00F65FCB">
        <w:rPr>
          <w:rStyle w:val="nfase"/>
        </w:rPr>
        <w:t>[7.8.  Definição das metas, com parâmetros para aferir seu cumprimento e descritivo da forma de execução das atividades ou dos projetos e de cumprimento das metas a eles atreladas;]</w:t>
      </w:r>
    </w:p>
    <w:p w14:paraId="2DD5FF60" w14:textId="47D59BBA"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As metas e indicadores (Tabela 2) são definidos para demonstrar o cumprimento dos objetivos, a efetividade e a viabilidade da solução, fatores cruciais para a avaliação pela FAPDF (Critério 2 - Resultado Final Esperado, peso </w:t>
      </w:r>
      <w:r w:rsidR="00DD3D90">
        <w:rPr>
          <w:rFonts w:ascii="Google Sans Text" w:eastAsia="Google Sans Text" w:hAnsi="Google Sans Text" w:cs="Google Sans Text"/>
          <w:color w:val="1B1C1D"/>
        </w:rPr>
        <w:t>de 30%</w:t>
      </w:r>
      <w:r>
        <w:rPr>
          <w:rFonts w:ascii="Google Sans Text" w:eastAsia="Google Sans Text" w:hAnsi="Google Sans Text" w:cs="Google Sans Text"/>
          <w:color w:val="1B1C1D"/>
        </w:rPr>
        <w:t>).</w:t>
      </w:r>
    </w:p>
    <w:tbl>
      <w:tblPr>
        <w:tblStyle w:val="TabeladeGrade5Escura-nfase1"/>
        <w:tblW w:w="0" w:type="auto"/>
        <w:tblLayout w:type="fixed"/>
        <w:tblLook w:val="04A0" w:firstRow="1" w:lastRow="0" w:firstColumn="1" w:lastColumn="0" w:noHBand="0" w:noVBand="1"/>
      </w:tblPr>
      <w:tblGrid>
        <w:gridCol w:w="605"/>
        <w:gridCol w:w="1417"/>
        <w:gridCol w:w="667"/>
        <w:gridCol w:w="1134"/>
        <w:gridCol w:w="1701"/>
        <w:gridCol w:w="1714"/>
        <w:gridCol w:w="1469"/>
        <w:gridCol w:w="643"/>
      </w:tblGrid>
      <w:tr w:rsidR="00643669" w:rsidRPr="00643669" w14:paraId="24CB44E5" w14:textId="77777777" w:rsidTr="00A74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hideMark/>
          </w:tcPr>
          <w:p w14:paraId="553A0244" w14:textId="77777777" w:rsidR="00643669" w:rsidRPr="00643669" w:rsidRDefault="00643669" w:rsidP="00A748EA">
            <w:pPr>
              <w:pBdr>
                <w:top w:val="nil"/>
                <w:left w:val="nil"/>
                <w:bottom w:val="nil"/>
                <w:right w:val="nil"/>
                <w:between w:val="nil"/>
              </w:pBdr>
              <w:spacing w:after="240"/>
              <w:ind w:firstLine="0"/>
              <w:jc w:val="center"/>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Meta (M)</w:t>
            </w:r>
          </w:p>
        </w:tc>
        <w:tc>
          <w:tcPr>
            <w:tcW w:w="1417" w:type="dxa"/>
            <w:hideMark/>
          </w:tcPr>
          <w:p w14:paraId="2D75DBD9"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Descrição</w:t>
            </w:r>
          </w:p>
        </w:tc>
        <w:tc>
          <w:tcPr>
            <w:tcW w:w="667" w:type="dxa"/>
            <w:hideMark/>
          </w:tcPr>
          <w:p w14:paraId="1D7FD1F3"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Linha</w:t>
            </w:r>
          </w:p>
        </w:tc>
        <w:tc>
          <w:tcPr>
            <w:tcW w:w="1134" w:type="dxa"/>
            <w:hideMark/>
          </w:tcPr>
          <w:p w14:paraId="4BA62102"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Unidade</w:t>
            </w:r>
          </w:p>
        </w:tc>
        <w:tc>
          <w:tcPr>
            <w:tcW w:w="1701" w:type="dxa"/>
            <w:hideMark/>
          </w:tcPr>
          <w:p w14:paraId="3F4D1960"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Entregável</w:t>
            </w:r>
          </w:p>
        </w:tc>
        <w:tc>
          <w:tcPr>
            <w:tcW w:w="1714" w:type="dxa"/>
            <w:hideMark/>
          </w:tcPr>
          <w:p w14:paraId="0BD354F0"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Parâmetro de Aferição</w:t>
            </w:r>
          </w:p>
        </w:tc>
        <w:tc>
          <w:tcPr>
            <w:tcW w:w="1469" w:type="dxa"/>
            <w:hideMark/>
          </w:tcPr>
          <w:p w14:paraId="456E4597"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Responsável</w:t>
            </w:r>
          </w:p>
        </w:tc>
        <w:tc>
          <w:tcPr>
            <w:tcW w:w="643" w:type="dxa"/>
            <w:hideMark/>
          </w:tcPr>
          <w:p w14:paraId="327099DB" w14:textId="77777777" w:rsidR="00643669" w:rsidRPr="00643669" w:rsidRDefault="00643669" w:rsidP="00A748EA">
            <w:pPr>
              <w:pBdr>
                <w:top w:val="nil"/>
                <w:left w:val="nil"/>
                <w:bottom w:val="nil"/>
                <w:right w:val="nil"/>
                <w:between w:val="nil"/>
              </w:pBdr>
              <w:spacing w:after="240"/>
              <w:ind w:firstLine="0"/>
              <w:jc w:val="center"/>
              <w:cnfStyle w:val="100000000000" w:firstRow="1"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Prazo</w:t>
            </w:r>
          </w:p>
        </w:tc>
      </w:tr>
      <w:tr w:rsidR="00643669" w:rsidRPr="00643669" w14:paraId="08A2FA40" w14:textId="77777777" w:rsidTr="00A74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hideMark/>
          </w:tcPr>
          <w:p w14:paraId="251ED2F8"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M1</w:t>
            </w:r>
          </w:p>
        </w:tc>
        <w:tc>
          <w:tcPr>
            <w:tcW w:w="1417" w:type="dxa"/>
            <w:hideMark/>
          </w:tcPr>
          <w:p w14:paraId="2A903C67"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Aquisição e Domínio de Exoesqueleto</w:t>
            </w:r>
          </w:p>
        </w:tc>
        <w:tc>
          <w:tcPr>
            <w:tcW w:w="667" w:type="dxa"/>
            <w:hideMark/>
          </w:tcPr>
          <w:p w14:paraId="7A69F9C1"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Exo</w:t>
            </w:r>
          </w:p>
        </w:tc>
        <w:tc>
          <w:tcPr>
            <w:tcW w:w="1134" w:type="dxa"/>
            <w:hideMark/>
          </w:tcPr>
          <w:p w14:paraId="4E9F661C"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Equipamento operacional</w:t>
            </w:r>
          </w:p>
        </w:tc>
        <w:tc>
          <w:tcPr>
            <w:tcW w:w="1701" w:type="dxa"/>
            <w:hideMark/>
          </w:tcPr>
          <w:p w14:paraId="541D29E5"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 xml:space="preserve">Exoesqueleto importado + Manual de operação em português + Adaptações </w:t>
            </w:r>
            <w:r w:rsidRPr="00643669">
              <w:rPr>
                <w:rFonts w:eastAsia="Google Sans Text"/>
                <w:color w:val="1B1C1D"/>
                <w:sz w:val="20"/>
                <w:szCs w:val="20"/>
              </w:rPr>
              <w:lastRenderedPageBreak/>
              <w:t>documentadas</w:t>
            </w:r>
          </w:p>
        </w:tc>
        <w:tc>
          <w:tcPr>
            <w:tcW w:w="1714" w:type="dxa"/>
            <w:hideMark/>
          </w:tcPr>
          <w:p w14:paraId="7DDD1B57"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lastRenderedPageBreak/>
              <w:t xml:space="preserve">Exoesqueleto totalmente funcional; Manual em português; ≥10 pacientes testados com </w:t>
            </w:r>
            <w:r w:rsidRPr="00643669">
              <w:rPr>
                <w:rFonts w:eastAsia="Google Sans Text"/>
                <w:color w:val="1B1C1D"/>
                <w:sz w:val="20"/>
                <w:szCs w:val="20"/>
              </w:rPr>
              <w:lastRenderedPageBreak/>
              <w:t>sucesso</w:t>
            </w:r>
          </w:p>
        </w:tc>
        <w:tc>
          <w:tcPr>
            <w:tcW w:w="1469" w:type="dxa"/>
            <w:hideMark/>
          </w:tcPr>
          <w:p w14:paraId="266EE10D"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lastRenderedPageBreak/>
              <w:t>Prof. Baptista/Durigan</w:t>
            </w:r>
          </w:p>
        </w:tc>
        <w:tc>
          <w:tcPr>
            <w:tcW w:w="643" w:type="dxa"/>
            <w:hideMark/>
          </w:tcPr>
          <w:p w14:paraId="06BC80B9"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9</w:t>
            </w:r>
          </w:p>
        </w:tc>
      </w:tr>
      <w:tr w:rsidR="00643669" w:rsidRPr="00643669" w14:paraId="1889E07C" w14:textId="77777777" w:rsidTr="00A748EA">
        <w:tc>
          <w:tcPr>
            <w:cnfStyle w:val="001000000000" w:firstRow="0" w:lastRow="0" w:firstColumn="1" w:lastColumn="0" w:oddVBand="0" w:evenVBand="0" w:oddHBand="0" w:evenHBand="0" w:firstRowFirstColumn="0" w:firstRowLastColumn="0" w:lastRowFirstColumn="0" w:lastRowLastColumn="0"/>
            <w:tcW w:w="605" w:type="dxa"/>
            <w:hideMark/>
          </w:tcPr>
          <w:p w14:paraId="6F670FD6"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M2</w:t>
            </w:r>
          </w:p>
        </w:tc>
        <w:tc>
          <w:tcPr>
            <w:tcW w:w="1417" w:type="dxa"/>
            <w:hideMark/>
          </w:tcPr>
          <w:p w14:paraId="5FD7737C"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Desenvolvimento de Andador Robótico MVP</w:t>
            </w:r>
          </w:p>
        </w:tc>
        <w:tc>
          <w:tcPr>
            <w:tcW w:w="667" w:type="dxa"/>
            <w:hideMark/>
          </w:tcPr>
          <w:p w14:paraId="677647DE"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Andador</w:t>
            </w:r>
          </w:p>
        </w:tc>
        <w:tc>
          <w:tcPr>
            <w:tcW w:w="1134" w:type="dxa"/>
            <w:hideMark/>
          </w:tcPr>
          <w:p w14:paraId="3FAFF819"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TRL (maturidade)</w:t>
            </w:r>
          </w:p>
        </w:tc>
        <w:tc>
          <w:tcPr>
            <w:tcW w:w="1701" w:type="dxa"/>
            <w:hideMark/>
          </w:tcPr>
          <w:p w14:paraId="5CCDB8DD"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MVP andador (TRL 4) + Documentação técnica</w:t>
            </w:r>
          </w:p>
        </w:tc>
        <w:tc>
          <w:tcPr>
            <w:tcW w:w="1714" w:type="dxa"/>
            <w:hideMark/>
          </w:tcPr>
          <w:p w14:paraId="5B39D1B2"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Mobilidade 4 direções funcional; Detecção intenção &gt;90%; RV integrada; Documentação completa</w:t>
            </w:r>
          </w:p>
        </w:tc>
        <w:tc>
          <w:tcPr>
            <w:tcW w:w="1469" w:type="dxa"/>
            <w:hideMark/>
          </w:tcPr>
          <w:p w14:paraId="542E8A95"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Prof. Baptista/Menegaz</w:t>
            </w:r>
          </w:p>
        </w:tc>
        <w:tc>
          <w:tcPr>
            <w:tcW w:w="643" w:type="dxa"/>
            <w:hideMark/>
          </w:tcPr>
          <w:p w14:paraId="188745B5"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12</w:t>
            </w:r>
          </w:p>
        </w:tc>
      </w:tr>
      <w:tr w:rsidR="00643669" w:rsidRPr="00643669" w14:paraId="20E59DDF" w14:textId="77777777" w:rsidTr="00A74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hideMark/>
          </w:tcPr>
          <w:p w14:paraId="7C75C392"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M3</w:t>
            </w:r>
          </w:p>
        </w:tc>
        <w:tc>
          <w:tcPr>
            <w:tcW w:w="1417" w:type="dxa"/>
            <w:hideMark/>
          </w:tcPr>
          <w:p w14:paraId="4CDC9FAA"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Conformidade Regulatória (Dupla)</w:t>
            </w:r>
          </w:p>
        </w:tc>
        <w:tc>
          <w:tcPr>
            <w:tcW w:w="667" w:type="dxa"/>
            <w:hideMark/>
          </w:tcPr>
          <w:p w14:paraId="46E61EB0"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Ambas</w:t>
            </w:r>
          </w:p>
        </w:tc>
        <w:tc>
          <w:tcPr>
            <w:tcW w:w="1134" w:type="dxa"/>
            <w:hideMark/>
          </w:tcPr>
          <w:p w14:paraId="05342F4A"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Aprovações</w:t>
            </w:r>
          </w:p>
        </w:tc>
        <w:tc>
          <w:tcPr>
            <w:tcW w:w="1701" w:type="dxa"/>
            <w:hideMark/>
          </w:tcPr>
          <w:p w14:paraId="3E06EC32"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2 Protocolos aprovados (1 Exo, 1 Andador)</w:t>
            </w:r>
          </w:p>
        </w:tc>
        <w:tc>
          <w:tcPr>
            <w:tcW w:w="1714" w:type="dxa"/>
            <w:hideMark/>
          </w:tcPr>
          <w:p w14:paraId="2AA00A7D"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Aprovação formal CEP/CONEP para ambos (Mês 15)</w:t>
            </w:r>
          </w:p>
        </w:tc>
        <w:tc>
          <w:tcPr>
            <w:tcW w:w="1469" w:type="dxa"/>
            <w:hideMark/>
          </w:tcPr>
          <w:p w14:paraId="58BF2C75"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Prof. Durigan</w:t>
            </w:r>
          </w:p>
        </w:tc>
        <w:tc>
          <w:tcPr>
            <w:tcW w:w="643" w:type="dxa"/>
            <w:hideMark/>
          </w:tcPr>
          <w:p w14:paraId="3919768C"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15</w:t>
            </w:r>
          </w:p>
        </w:tc>
      </w:tr>
      <w:tr w:rsidR="00643669" w:rsidRPr="00643669" w14:paraId="3EA1D1FD" w14:textId="77777777" w:rsidTr="00A748EA">
        <w:tc>
          <w:tcPr>
            <w:cnfStyle w:val="001000000000" w:firstRow="0" w:lastRow="0" w:firstColumn="1" w:lastColumn="0" w:oddVBand="0" w:evenVBand="0" w:oddHBand="0" w:evenHBand="0" w:firstRowFirstColumn="0" w:firstRowLastColumn="0" w:lastRowFirstColumn="0" w:lastRowLastColumn="0"/>
            <w:tcW w:w="605" w:type="dxa"/>
            <w:hideMark/>
          </w:tcPr>
          <w:p w14:paraId="23E632A7"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M4</w:t>
            </w:r>
          </w:p>
        </w:tc>
        <w:tc>
          <w:tcPr>
            <w:tcW w:w="1417" w:type="dxa"/>
            <w:hideMark/>
          </w:tcPr>
          <w:p w14:paraId="513204D0"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Validação Clínica Exoesqueleto</w:t>
            </w:r>
          </w:p>
        </w:tc>
        <w:tc>
          <w:tcPr>
            <w:tcW w:w="667" w:type="dxa"/>
            <w:hideMark/>
          </w:tcPr>
          <w:p w14:paraId="06EF78BB"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Exo</w:t>
            </w:r>
          </w:p>
        </w:tc>
        <w:tc>
          <w:tcPr>
            <w:tcW w:w="1134" w:type="dxa"/>
            <w:hideMark/>
          </w:tcPr>
          <w:p w14:paraId="2BF75741"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Pacientes</w:t>
            </w:r>
          </w:p>
        </w:tc>
        <w:tc>
          <w:tcPr>
            <w:tcW w:w="1701" w:type="dxa"/>
            <w:hideMark/>
          </w:tcPr>
          <w:p w14:paraId="4ADB30BB"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Estudo Piloto ≥6 pacientes + Relatório</w:t>
            </w:r>
          </w:p>
        </w:tc>
        <w:tc>
          <w:tcPr>
            <w:tcW w:w="1714" w:type="dxa"/>
            <w:hideMark/>
          </w:tcPr>
          <w:p w14:paraId="55E940C9"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Melhora ≥25% em 10MWT; Segurança comprovada; Eventos adversos documentados</w:t>
            </w:r>
          </w:p>
        </w:tc>
        <w:tc>
          <w:tcPr>
            <w:tcW w:w="1469" w:type="dxa"/>
            <w:hideMark/>
          </w:tcPr>
          <w:p w14:paraId="70674A77"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Equipe Clínica</w:t>
            </w:r>
          </w:p>
        </w:tc>
        <w:tc>
          <w:tcPr>
            <w:tcW w:w="643" w:type="dxa"/>
            <w:hideMark/>
          </w:tcPr>
          <w:p w14:paraId="45A0A334"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18</w:t>
            </w:r>
          </w:p>
        </w:tc>
      </w:tr>
      <w:tr w:rsidR="00643669" w:rsidRPr="00643669" w14:paraId="084E90ED" w14:textId="77777777" w:rsidTr="00A74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hideMark/>
          </w:tcPr>
          <w:p w14:paraId="6101B76B"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M5</w:t>
            </w:r>
          </w:p>
        </w:tc>
        <w:tc>
          <w:tcPr>
            <w:tcW w:w="1417" w:type="dxa"/>
            <w:hideMark/>
          </w:tcPr>
          <w:p w14:paraId="19E65BEA"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Validação Clínica Andador</w:t>
            </w:r>
          </w:p>
        </w:tc>
        <w:tc>
          <w:tcPr>
            <w:tcW w:w="667" w:type="dxa"/>
            <w:hideMark/>
          </w:tcPr>
          <w:p w14:paraId="3560E3E5"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Andador</w:t>
            </w:r>
          </w:p>
        </w:tc>
        <w:tc>
          <w:tcPr>
            <w:tcW w:w="1134" w:type="dxa"/>
            <w:hideMark/>
          </w:tcPr>
          <w:p w14:paraId="61139165"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Pacientes</w:t>
            </w:r>
          </w:p>
        </w:tc>
        <w:tc>
          <w:tcPr>
            <w:tcW w:w="1701" w:type="dxa"/>
            <w:hideMark/>
          </w:tcPr>
          <w:p w14:paraId="46BDBB4A"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Estudo Piloto ≥8 pacientes + Relatório</w:t>
            </w:r>
          </w:p>
        </w:tc>
        <w:tc>
          <w:tcPr>
            <w:tcW w:w="1714" w:type="dxa"/>
            <w:hideMark/>
          </w:tcPr>
          <w:p w14:paraId="77C6D96D"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Melhora ≥25% em 10MWT; Redução queda ≥60%; Segurança</w:t>
            </w:r>
          </w:p>
        </w:tc>
        <w:tc>
          <w:tcPr>
            <w:tcW w:w="1469" w:type="dxa"/>
            <w:hideMark/>
          </w:tcPr>
          <w:p w14:paraId="229018BF"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Equipe Clínica</w:t>
            </w:r>
          </w:p>
        </w:tc>
        <w:tc>
          <w:tcPr>
            <w:tcW w:w="643" w:type="dxa"/>
            <w:hideMark/>
          </w:tcPr>
          <w:p w14:paraId="0D120B77"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18</w:t>
            </w:r>
          </w:p>
        </w:tc>
      </w:tr>
      <w:tr w:rsidR="00643669" w:rsidRPr="00643669" w14:paraId="04789EBD" w14:textId="77777777" w:rsidTr="00A748EA">
        <w:tc>
          <w:tcPr>
            <w:cnfStyle w:val="001000000000" w:firstRow="0" w:lastRow="0" w:firstColumn="1" w:lastColumn="0" w:oddVBand="0" w:evenVBand="0" w:oddHBand="0" w:evenHBand="0" w:firstRowFirstColumn="0" w:firstRowLastColumn="0" w:lastRowFirstColumn="0" w:lastRowLastColumn="0"/>
            <w:tcW w:w="605" w:type="dxa"/>
            <w:hideMark/>
          </w:tcPr>
          <w:p w14:paraId="491A8C85"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M6</w:t>
            </w:r>
          </w:p>
        </w:tc>
        <w:tc>
          <w:tcPr>
            <w:tcW w:w="1417" w:type="dxa"/>
            <w:hideMark/>
          </w:tcPr>
          <w:p w14:paraId="1A8D9B8B"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Propriedade Intelectual (Dupla)</w:t>
            </w:r>
          </w:p>
        </w:tc>
        <w:tc>
          <w:tcPr>
            <w:tcW w:w="667" w:type="dxa"/>
            <w:hideMark/>
          </w:tcPr>
          <w:p w14:paraId="4594D313"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Ambas</w:t>
            </w:r>
          </w:p>
        </w:tc>
        <w:tc>
          <w:tcPr>
            <w:tcW w:w="1134" w:type="dxa"/>
            <w:hideMark/>
          </w:tcPr>
          <w:p w14:paraId="797266DA"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Registros/Publicações</w:t>
            </w:r>
          </w:p>
        </w:tc>
        <w:tc>
          <w:tcPr>
            <w:tcW w:w="1701" w:type="dxa"/>
            <w:hideMark/>
          </w:tcPr>
          <w:p w14:paraId="34E0A910"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≥1 Adaptação Exo + ≥1 Patente Andador + ≥3 Artigos</w:t>
            </w:r>
          </w:p>
        </w:tc>
        <w:tc>
          <w:tcPr>
            <w:tcW w:w="1714" w:type="dxa"/>
            <w:hideMark/>
          </w:tcPr>
          <w:p w14:paraId="29C2ABFF"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Submissões formalizadas em órgãos competentes; Artigos aceitos em periódicos internacionais</w:t>
            </w:r>
          </w:p>
        </w:tc>
        <w:tc>
          <w:tcPr>
            <w:tcW w:w="1469" w:type="dxa"/>
            <w:hideMark/>
          </w:tcPr>
          <w:p w14:paraId="2C4D1FAB"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Prof. Baptista/Durigan</w:t>
            </w:r>
          </w:p>
        </w:tc>
        <w:tc>
          <w:tcPr>
            <w:tcW w:w="643" w:type="dxa"/>
            <w:hideMark/>
          </w:tcPr>
          <w:p w14:paraId="25C4A848"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18</w:t>
            </w:r>
          </w:p>
        </w:tc>
      </w:tr>
      <w:tr w:rsidR="00643669" w:rsidRPr="00643669" w14:paraId="2ACC9AF3" w14:textId="77777777" w:rsidTr="00A74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hideMark/>
          </w:tcPr>
          <w:p w14:paraId="226E5E34"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lastRenderedPageBreak/>
              <w:t>M7</w:t>
            </w:r>
          </w:p>
        </w:tc>
        <w:tc>
          <w:tcPr>
            <w:tcW w:w="1417" w:type="dxa"/>
            <w:hideMark/>
          </w:tcPr>
          <w:p w14:paraId="7F20A470"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Capacitação de RH (Dupla)</w:t>
            </w:r>
          </w:p>
        </w:tc>
        <w:tc>
          <w:tcPr>
            <w:tcW w:w="667" w:type="dxa"/>
            <w:hideMark/>
          </w:tcPr>
          <w:p w14:paraId="22515BB1"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Ambas</w:t>
            </w:r>
          </w:p>
        </w:tc>
        <w:tc>
          <w:tcPr>
            <w:tcW w:w="1134" w:type="dxa"/>
            <w:hideMark/>
          </w:tcPr>
          <w:p w14:paraId="26376AA5"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Bolsas + Treinados</w:t>
            </w:r>
          </w:p>
        </w:tc>
        <w:tc>
          <w:tcPr>
            <w:tcW w:w="1701" w:type="dxa"/>
            <w:hideMark/>
          </w:tcPr>
          <w:p w14:paraId="37031183"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10 Bolsas (4 Exo + 6 Andador) + 60 profissionais</w:t>
            </w:r>
          </w:p>
        </w:tc>
        <w:tc>
          <w:tcPr>
            <w:tcW w:w="1714" w:type="dxa"/>
            <w:hideMark/>
          </w:tcPr>
          <w:p w14:paraId="0BC392B4"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Termos de compromisso assinados; Certificados; Lattes atualizado</w:t>
            </w:r>
          </w:p>
        </w:tc>
        <w:tc>
          <w:tcPr>
            <w:tcW w:w="1469" w:type="dxa"/>
            <w:hideMark/>
          </w:tcPr>
          <w:p w14:paraId="68DFBB23"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Prof. Baptista</w:t>
            </w:r>
          </w:p>
        </w:tc>
        <w:tc>
          <w:tcPr>
            <w:tcW w:w="643" w:type="dxa"/>
            <w:hideMark/>
          </w:tcPr>
          <w:p w14:paraId="6A1B0CF2" w14:textId="77777777" w:rsidR="00643669" w:rsidRPr="00643669" w:rsidRDefault="00643669" w:rsidP="00643669">
            <w:pPr>
              <w:pBdr>
                <w:top w:val="nil"/>
                <w:left w:val="nil"/>
                <w:bottom w:val="nil"/>
                <w:right w:val="nil"/>
                <w:between w:val="nil"/>
              </w:pBdr>
              <w:spacing w:after="240"/>
              <w:ind w:firstLine="0"/>
              <w:cnfStyle w:val="000000100000" w:firstRow="0" w:lastRow="0" w:firstColumn="0" w:lastColumn="0" w:oddVBand="0" w:evenVBand="0" w:oddHBand="1"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18</w:t>
            </w:r>
          </w:p>
        </w:tc>
      </w:tr>
      <w:tr w:rsidR="00643669" w:rsidRPr="00643669" w14:paraId="11F286BA" w14:textId="77777777" w:rsidTr="00A748EA">
        <w:tc>
          <w:tcPr>
            <w:cnfStyle w:val="001000000000" w:firstRow="0" w:lastRow="0" w:firstColumn="1" w:lastColumn="0" w:oddVBand="0" w:evenVBand="0" w:oddHBand="0" w:evenHBand="0" w:firstRowFirstColumn="0" w:firstRowLastColumn="0" w:lastRowFirstColumn="0" w:lastRowLastColumn="0"/>
            <w:tcW w:w="605" w:type="dxa"/>
            <w:hideMark/>
          </w:tcPr>
          <w:p w14:paraId="0661197F" w14:textId="77777777" w:rsidR="00643669" w:rsidRPr="00643669" w:rsidRDefault="00643669" w:rsidP="00643669">
            <w:pPr>
              <w:pBdr>
                <w:top w:val="nil"/>
                <w:left w:val="nil"/>
                <w:bottom w:val="nil"/>
                <w:right w:val="nil"/>
                <w:between w:val="nil"/>
              </w:pBdr>
              <w:spacing w:after="240"/>
              <w:ind w:firstLine="0"/>
              <w:rPr>
                <w:rFonts w:ascii="Google Sans Text" w:eastAsia="Google Sans Text" w:hAnsi="Google Sans Text" w:cs="Google Sans Text"/>
                <w:color w:val="1B1C1D"/>
                <w:sz w:val="20"/>
                <w:szCs w:val="20"/>
              </w:rPr>
            </w:pPr>
            <w:r w:rsidRPr="00643669">
              <w:rPr>
                <w:rFonts w:ascii="Google Sans Text" w:eastAsia="Google Sans Text" w:hAnsi="Google Sans Text" w:cs="Google Sans Text"/>
                <w:color w:val="1B1C1D"/>
                <w:sz w:val="20"/>
                <w:szCs w:val="20"/>
              </w:rPr>
              <w:t>M8</w:t>
            </w:r>
          </w:p>
        </w:tc>
        <w:tc>
          <w:tcPr>
            <w:tcW w:w="1417" w:type="dxa"/>
            <w:hideMark/>
          </w:tcPr>
          <w:p w14:paraId="561BDFF9"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Modelos de Sustentabilidade (Dupla)</w:t>
            </w:r>
          </w:p>
        </w:tc>
        <w:tc>
          <w:tcPr>
            <w:tcW w:w="667" w:type="dxa"/>
            <w:hideMark/>
          </w:tcPr>
          <w:p w14:paraId="066C2E33"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Ambas</w:t>
            </w:r>
          </w:p>
        </w:tc>
        <w:tc>
          <w:tcPr>
            <w:tcW w:w="1134" w:type="dxa"/>
            <w:hideMark/>
          </w:tcPr>
          <w:p w14:paraId="7F350CBA"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Planos formalizados</w:t>
            </w:r>
          </w:p>
        </w:tc>
        <w:tc>
          <w:tcPr>
            <w:tcW w:w="1701" w:type="dxa"/>
            <w:hideMark/>
          </w:tcPr>
          <w:p w14:paraId="3136303C"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Plano Sustentabilidade + Modelos ETEC/CPSI</w:t>
            </w:r>
          </w:p>
        </w:tc>
        <w:tc>
          <w:tcPr>
            <w:tcW w:w="1714" w:type="dxa"/>
            <w:hideMark/>
          </w:tcPr>
          <w:p w14:paraId="06E54099"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Propostas formalizadas com governança; Indicadores definidos; Viabilidade financeira</w:t>
            </w:r>
          </w:p>
        </w:tc>
        <w:tc>
          <w:tcPr>
            <w:tcW w:w="1469" w:type="dxa"/>
            <w:hideMark/>
          </w:tcPr>
          <w:p w14:paraId="23EBD60C"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Coordenador + SES-DF</w:t>
            </w:r>
          </w:p>
        </w:tc>
        <w:tc>
          <w:tcPr>
            <w:tcW w:w="643" w:type="dxa"/>
            <w:hideMark/>
          </w:tcPr>
          <w:p w14:paraId="297F4122" w14:textId="77777777" w:rsidR="00643669" w:rsidRPr="00643669" w:rsidRDefault="00643669" w:rsidP="00643669">
            <w:pPr>
              <w:pBdr>
                <w:top w:val="nil"/>
                <w:left w:val="nil"/>
                <w:bottom w:val="nil"/>
                <w:right w:val="nil"/>
                <w:between w:val="nil"/>
              </w:pBdr>
              <w:spacing w:after="240"/>
              <w:ind w:firstLine="0"/>
              <w:cnfStyle w:val="000000000000" w:firstRow="0" w:lastRow="0" w:firstColumn="0" w:lastColumn="0" w:oddVBand="0" w:evenVBand="0" w:oddHBand="0" w:evenHBand="0" w:firstRowFirstColumn="0" w:firstRowLastColumn="0" w:lastRowFirstColumn="0" w:lastRowLastColumn="0"/>
              <w:rPr>
                <w:rFonts w:eastAsia="Google Sans Text"/>
                <w:color w:val="1B1C1D"/>
                <w:sz w:val="20"/>
                <w:szCs w:val="20"/>
              </w:rPr>
            </w:pPr>
            <w:r w:rsidRPr="00643669">
              <w:rPr>
                <w:rFonts w:eastAsia="Google Sans Text"/>
                <w:color w:val="1B1C1D"/>
                <w:sz w:val="20"/>
                <w:szCs w:val="20"/>
              </w:rPr>
              <w:t>Mês 18</w:t>
            </w:r>
          </w:p>
        </w:tc>
      </w:tr>
    </w:tbl>
    <w:p w14:paraId="42C89E39" w14:textId="77777777" w:rsidR="003F0150" w:rsidRDefault="003F0150" w:rsidP="003F0150">
      <w:pPr>
        <w:pBdr>
          <w:top w:val="nil"/>
          <w:left w:val="nil"/>
          <w:bottom w:val="nil"/>
          <w:right w:val="nil"/>
          <w:between w:val="nil"/>
        </w:pBdr>
        <w:spacing w:after="240"/>
        <w:rPr>
          <w:rFonts w:ascii="Google Sans Text" w:eastAsia="Google Sans Text" w:hAnsi="Google Sans Text" w:cs="Google Sans Text"/>
          <w:color w:val="1B1C1D"/>
        </w:rPr>
      </w:pPr>
    </w:p>
    <w:p w14:paraId="2DD5FF61" w14:textId="00EB65FD"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 xml:space="preserve">6. </w:t>
      </w:r>
      <w:r w:rsidR="000373C0">
        <w:rPr>
          <w:rFonts w:ascii="Google Sans" w:eastAsia="Google Sans" w:hAnsi="Google Sans" w:cs="Google Sans"/>
          <w:color w:val="1B1C1D"/>
        </w:rPr>
        <w:t>Instituição Executora,</w:t>
      </w:r>
      <w:r>
        <w:rPr>
          <w:rFonts w:ascii="Google Sans" w:eastAsia="Google Sans" w:hAnsi="Google Sans" w:cs="Google Sans"/>
          <w:color w:val="1B1C1D"/>
        </w:rPr>
        <w:t xml:space="preserve"> Equipe Técnica, Infraestrutura Apoio (Ite</w:t>
      </w:r>
      <w:r w:rsidR="00F35275">
        <w:rPr>
          <w:rFonts w:ascii="Google Sans" w:eastAsia="Google Sans" w:hAnsi="Google Sans" w:cs="Google Sans"/>
          <w:color w:val="1B1C1D"/>
        </w:rPr>
        <w:t>n</w:t>
      </w:r>
      <w:r w:rsidR="00522AD0">
        <w:rPr>
          <w:rFonts w:ascii="Google Sans" w:eastAsia="Google Sans" w:hAnsi="Google Sans" w:cs="Google Sans"/>
          <w:color w:val="1B1C1D"/>
        </w:rPr>
        <w:t>s</w:t>
      </w:r>
      <w:r>
        <w:rPr>
          <w:rFonts w:ascii="Google Sans" w:eastAsia="Google Sans" w:hAnsi="Google Sans" w:cs="Google Sans"/>
          <w:color w:val="1B1C1D"/>
        </w:rPr>
        <w:t xml:space="preserve"> 7.1</w:t>
      </w:r>
      <w:r w:rsidR="00522AD0">
        <w:rPr>
          <w:rFonts w:ascii="Google Sans" w:eastAsia="Google Sans" w:hAnsi="Google Sans" w:cs="Google Sans"/>
          <w:color w:val="1B1C1D"/>
        </w:rPr>
        <w:t>2</w:t>
      </w:r>
      <w:r>
        <w:rPr>
          <w:rFonts w:ascii="Google Sans" w:eastAsia="Google Sans" w:hAnsi="Google Sans" w:cs="Google Sans"/>
          <w:color w:val="1B1C1D"/>
        </w:rPr>
        <w:t>, 7.1</w:t>
      </w:r>
      <w:r w:rsidR="00522AD0">
        <w:rPr>
          <w:rFonts w:ascii="Google Sans" w:eastAsia="Google Sans" w:hAnsi="Google Sans" w:cs="Google Sans"/>
          <w:color w:val="1B1C1D"/>
        </w:rPr>
        <w:t>3 e 7.16</w:t>
      </w:r>
      <w:r>
        <w:rPr>
          <w:rFonts w:ascii="Google Sans" w:eastAsia="Google Sans" w:hAnsi="Google Sans" w:cs="Google Sans"/>
          <w:color w:val="1B1C1D"/>
        </w:rPr>
        <w:t>)</w:t>
      </w:r>
    </w:p>
    <w:p w14:paraId="2C462692" w14:textId="77777777" w:rsidR="001372D8" w:rsidRDefault="001372D8" w:rsidP="00DF21A3">
      <w:pPr>
        <w:jc w:val="left"/>
        <w:rPr>
          <w:rStyle w:val="nfase"/>
        </w:rPr>
      </w:pPr>
    </w:p>
    <w:p w14:paraId="2DD5FF63" w14:textId="7464AC02" w:rsidR="005C5A99" w:rsidRDefault="003E30BD" w:rsidP="00484C1E">
      <w:pPr>
        <w:pBdr>
          <w:top w:val="nil"/>
          <w:left w:val="nil"/>
          <w:bottom w:val="nil"/>
          <w:right w:val="nil"/>
          <w:between w:val="nil"/>
        </w:pBdr>
        <w:spacing w:after="240"/>
        <w:rPr>
          <w:rFonts w:ascii="Google Sans" w:eastAsia="Google Sans" w:hAnsi="Google Sans" w:cs="Google Sans"/>
          <w:color w:val="1B1C1D"/>
        </w:rPr>
      </w:pPr>
      <w:r>
        <w:rPr>
          <w:rFonts w:ascii="Google Sans Text" w:eastAsia="Google Sans Text" w:hAnsi="Google Sans Text" w:cs="Google Sans Text"/>
          <w:color w:val="1B1C1D"/>
        </w:rPr>
        <w:t>A Capacidade Técnica e de Gestão do Projeto (Critério 4, peso de 20%) é assegurada pela composição interdisciplinar da equipe, abrangendo engenharia de controle, eletrônica, robótica, fisioterapia neuromotora e medicina neurocirúrgica.</w:t>
      </w:r>
    </w:p>
    <w:p w14:paraId="1E5CE84C" w14:textId="3261EE7E" w:rsidR="00A242E7"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 xml:space="preserve">6.1. </w:t>
      </w:r>
      <w:r w:rsidR="000373C0" w:rsidRPr="000373C0">
        <w:rPr>
          <w:rFonts w:ascii="Google Sans" w:eastAsia="Google Sans" w:hAnsi="Google Sans" w:cs="Google Sans"/>
          <w:color w:val="1B1C1D"/>
        </w:rPr>
        <w:t>Instituição Executora</w:t>
      </w:r>
      <w:r w:rsidR="00AB3612">
        <w:rPr>
          <w:rFonts w:ascii="Google Sans" w:eastAsia="Google Sans" w:hAnsi="Google Sans" w:cs="Google Sans"/>
          <w:color w:val="1B1C1D"/>
        </w:rPr>
        <w:t>, Disponibilidade Efetiva de Infraestrutura e Apoio Técnico, e Visão Geral da Equipe</w:t>
      </w:r>
    </w:p>
    <w:p w14:paraId="51255D33" w14:textId="77777777" w:rsidR="00811C7A" w:rsidRDefault="00811C7A" w:rsidP="00811C7A">
      <w:pPr>
        <w:jc w:val="left"/>
        <w:rPr>
          <w:rStyle w:val="nfase"/>
        </w:rPr>
      </w:pPr>
      <w:r w:rsidRPr="003B024B">
        <w:rPr>
          <w:rStyle w:val="nfase"/>
        </w:rPr>
        <w:t>[7.12. Disponibilidade efetiva de infraestrutura e de apoio técnico para o desenvolvimento do projeto;]</w:t>
      </w:r>
    </w:p>
    <w:p w14:paraId="21753F80" w14:textId="77777777" w:rsidR="00811C7A" w:rsidRDefault="00811C7A" w:rsidP="00811C7A">
      <w:pPr>
        <w:jc w:val="left"/>
        <w:rPr>
          <w:rStyle w:val="nfase"/>
        </w:rPr>
      </w:pPr>
      <w:r w:rsidRPr="00371C5C">
        <w:rPr>
          <w:rStyle w:val="nfase"/>
        </w:rPr>
        <w:t>[7.13. Equipe Técnica: pesquisadores principais, pesquisadores colaboradores, alunos e auxiliares, com indicação dos respectivos currículos Lattes;]</w:t>
      </w:r>
    </w:p>
    <w:p w14:paraId="2A11E067" w14:textId="77777777" w:rsidR="00811C7A" w:rsidRDefault="00811C7A" w:rsidP="00811C7A">
      <w:pPr>
        <w:jc w:val="left"/>
        <w:rPr>
          <w:rStyle w:val="nfase"/>
        </w:rPr>
      </w:pPr>
      <w:r w:rsidRPr="00371C5C">
        <w:rPr>
          <w:rStyle w:val="nfase"/>
        </w:rPr>
        <w:t>[7.16.  Instituição Executora, devidamente credenciada junto à FAPDF; ]</w:t>
      </w:r>
    </w:p>
    <w:p w14:paraId="435FE6C8" w14:textId="77777777" w:rsidR="00811C7A" w:rsidRDefault="00811C7A" w:rsidP="002861F2">
      <w:pPr>
        <w:ind w:firstLine="708"/>
      </w:pPr>
    </w:p>
    <w:p w14:paraId="567C56D3" w14:textId="3A1E9C53" w:rsidR="002861F2" w:rsidRDefault="002861F2" w:rsidP="002861F2">
      <w:pPr>
        <w:ind w:firstLine="708"/>
        <w:rPr>
          <w:color w:val="EE0000"/>
        </w:rPr>
      </w:pPr>
      <w:r>
        <w:t xml:space="preserve">A equipe proponente do Laboratório de Automação e Robótica (LARA) da UnB possui um histórico robusto e comprovado em tecnologias correlatas, garantindo a </w:t>
      </w:r>
      <w:r>
        <w:lastRenderedPageBreak/>
        <w:t xml:space="preserve">capacidade técnica e a experiência necessárias para o sucesso do P&amp;D de alto nível. O LARA possui </w:t>
      </w:r>
      <w:r w:rsidRPr="002861F2">
        <w:rPr>
          <w:color w:val="EE0000"/>
        </w:rPr>
        <w:t xml:space="preserve">publicações em congressos e periódicos internacionais e experiência consolidada em: Neuropróteses, Exoesqueletos, </w:t>
      </w:r>
      <w:r w:rsidRPr="002861F2">
        <w:rPr>
          <w:color w:val="EE0000"/>
          <w:highlight w:val="yellow"/>
        </w:rPr>
        <w:t>Interface Cérebro-Máquina</w:t>
      </w:r>
      <w:r w:rsidRPr="002861F2">
        <w:rPr>
          <w:color w:val="EE0000"/>
        </w:rPr>
        <w:t xml:space="preserve"> e Sistemas Inteligentes de Controle </w:t>
      </w:r>
      <w:r w:rsidRPr="002861F2">
        <w:rPr>
          <w:color w:val="EE0000"/>
          <w:vertAlign w:val="superscript"/>
        </w:rPr>
        <w:t>1</w:t>
      </w:r>
      <w:r w:rsidRPr="002861F2">
        <w:rPr>
          <w:color w:val="EE0000"/>
        </w:rPr>
        <w:t xml:space="preserve">. As pesquisas prévias contaram com o fomento das principais agências de pesquisa, como FAPDF, CNPQ, FINEP e CAPES. </w:t>
      </w:r>
      <w:r w:rsidRPr="002861F2">
        <w:rPr>
          <w:color w:val="EE0000"/>
          <w:highlight w:val="yellow"/>
        </w:rPr>
        <w:t>Também StarUps! Também parceria com a UFES!</w:t>
      </w:r>
      <w:r w:rsidRPr="002861F2">
        <w:rPr>
          <w:color w:val="EE0000"/>
        </w:rPr>
        <w:t xml:space="preserve"> </w:t>
      </w:r>
    </w:p>
    <w:p w14:paraId="5DF2F5CA" w14:textId="77777777" w:rsidR="006A352B" w:rsidRDefault="006A352B" w:rsidP="006A352B">
      <w:pPr>
        <w:ind w:firstLine="708"/>
        <w:rPr>
          <w:color w:val="EE0000"/>
        </w:rPr>
      </w:pPr>
      <w:r>
        <w:t xml:space="preserve">Duas linhas de pesquisa prévias destacam-se como base para o projeto atual: 1) O desenvolvimento de um sistema de controle inteligente para um exoesqueleto ativo para o quadril integrado a FES para o joelho, utilizando simulação OpenSim; e 2) A exploração da integração de órteses passivas de joelho na FES para indivíduos com lesão medular, com validação experimental. O Prof. Roberto Baptista, coordenador do projeto, possui doutorado com foco em Engenharia Biomédica e Robótica de Reabilitação, com experiência internacional em centros como INRIA (França) e TUM (Alemanha), reforçando o domínio técnico da equipe. </w:t>
      </w:r>
      <w:r w:rsidRPr="003D5DCD">
        <w:rPr>
          <w:color w:val="EE0000"/>
        </w:rPr>
        <w:t xml:space="preserve">Também OsloMet e UPC/IQP! </w:t>
      </w:r>
    </w:p>
    <w:p w14:paraId="7B6F9F7F" w14:textId="342F29EA" w:rsidR="00872C46" w:rsidRPr="00872C46" w:rsidRDefault="00872C46" w:rsidP="006A352B">
      <w:pPr>
        <w:ind w:firstLine="708"/>
      </w:pPr>
      <w:r w:rsidRPr="00872C46">
        <w:t>O Laboratório de Plasticidade Tecidual (LaPlasT), coordenador pelo Prof. João Luiz Quaglioti Durigan, possui expertise consolidada, particularmente a Estimulação Elétrica Neuromuscular (NMES/FES), complementa-se com investigações aprofundadas em plasticidade muscular e tendínea, bem como em imagem muscular e tendínea por ultrassonografia. Essa trajetória de pesquisa posiciona o LaPlasT como instituição estratégica para o desenvolvimento de protocolos de reabilitação neuromotora baseados em evidências, contribuindo para a validação clínica de dispositivos como exoesqueletos integrados a estimulação funcional por eletroestimulação (FES) e inteligência artificial com biofeedback. A capacidade de orientação de estudantes em iniciação científica, mestrado, doutorado e estagiários pós-doutorais nas referidas áreas de pesquisa alinha-se aos objetivos da Chamada Pública nº 03/2025 de formar pelo menos 25 pós-graduandos em cinco anos, simultaneamente fortalecendo a produção de conhecimento e propriedade intelectual no DF em tecnologias de reabilitação neuromotora e implementação de assistência na rede pública do DF.</w:t>
      </w:r>
    </w:p>
    <w:p w14:paraId="00E634F8" w14:textId="722D5108" w:rsidR="006A352B" w:rsidRDefault="00167A2B" w:rsidP="002861F2">
      <w:pPr>
        <w:ind w:firstLine="708"/>
      </w:pPr>
      <w:r w:rsidRPr="00167A2B">
        <w:t xml:space="preserve">As colaborações estruturadas com serviços de referência, como o Hospital de Base do Distrito Federal e Hospital de Apoio, Hospital Universitário de Brasília (HUB), Centro Integrado de Saúde da FCTS/UnB garantem acesso à população-alvo (pacientes </w:t>
      </w:r>
      <w:r w:rsidRPr="00167A2B">
        <w:lastRenderedPageBreak/>
        <w:t>pós-AVC e com lesão medular) e fornecimento de ambientes clínicos reais para testes funcionais, desenvolvimento de protocolos de reabilitação baseados em evidências e validação de dispositivos. A equipe multidisciplinar composta por docente da Fisioterapia, Prof.  João Durigan e médicos especialistas em áreas estratégicas, Amary Gondim (neurocirurgião), Laryssa Menegaz (cardiologista), Rodolfo e Giuseppe (nefrologistas e gestores hospitalares) — assegura expertise clínica consolidada em neurologia, cardiologia e gestão hospitalar, elementos fundamentais para definição de protocolos de reabilitação neuromotora seguros, viáveis e alinhados com a realidade operacional da rede pública. Esta composição multidisciplinar permite integração horizontal entre pesquisadores da UnB (LARA e LaPlasT) e profissionais da rede assistencial, facilitando tradução rápida da pesquisa em prática clínica e contribuindo para a formação de pós-graduandos em pesquisa clínica aplicada à reabilitação neuromotora.</w:t>
      </w:r>
    </w:p>
    <w:p w14:paraId="51FB723D" w14:textId="77777777" w:rsidR="00AB3612" w:rsidRDefault="00AB3612" w:rsidP="00AB3612">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A execução do P&amp;D será ancorada no Laboratório de Automação e Robótica (LARA) da UnB, cuja infraestrutura está localizada no Campus Universitário Darcy Ribeiro. A Instituição Executora (UnB) garante a disponibilidade de laboratórios de prototipagem, testes de bancada e softwares de simulação necessários. Os parceiros clínicos ( Hospital de Base e Hospital de Apoio) contribuirão com a infraestrutura para a fase de testes clínicos, disponibilizando espaços e acesso a pacientes, fundamental para a validação em ambiente SUS.</w:t>
      </w:r>
    </w:p>
    <w:p w14:paraId="365A76D6" w14:textId="77777777" w:rsidR="00AB3612" w:rsidRDefault="00AB3612" w:rsidP="00AB3612">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A contrapartida da Instituição Executora (detalhada no Item 8.3) é economicamente mensurável e consiste no uso dessas instalações e na alocação de tempo dos docentes e técnicos não remunerados por bolsas FAPDF, garantindo o apoio logístico e administrativo para a gestão do projeto.</w:t>
      </w:r>
    </w:p>
    <w:p w14:paraId="0F8DE79F" w14:textId="77777777" w:rsidR="00AB3612" w:rsidRPr="00167A2B" w:rsidRDefault="00AB3612" w:rsidP="002861F2">
      <w:pPr>
        <w:ind w:firstLine="708"/>
      </w:pPr>
    </w:p>
    <w:p w14:paraId="1E419EF8" w14:textId="77777777" w:rsidR="002861F2" w:rsidRPr="002861F2" w:rsidRDefault="002861F2" w:rsidP="002861F2"/>
    <w:p w14:paraId="2DD5FF64" w14:textId="7DD424BF"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6.</w:t>
      </w:r>
      <w:r w:rsidR="00236EE6">
        <w:rPr>
          <w:rFonts w:ascii="Google Sans" w:eastAsia="Google Sans" w:hAnsi="Google Sans" w:cs="Google Sans"/>
          <w:color w:val="1B1C1D"/>
        </w:rPr>
        <w:t>2</w:t>
      </w:r>
      <w:r>
        <w:rPr>
          <w:rFonts w:ascii="Google Sans" w:eastAsia="Google Sans" w:hAnsi="Google Sans" w:cs="Google Sans"/>
          <w:color w:val="1B1C1D"/>
        </w:rPr>
        <w:t xml:space="preserve">. </w:t>
      </w:r>
      <w:r w:rsidR="00EF3B86">
        <w:rPr>
          <w:rFonts w:ascii="Google Sans" w:eastAsia="Google Sans" w:hAnsi="Google Sans" w:cs="Google Sans"/>
          <w:color w:val="1B1C1D"/>
        </w:rPr>
        <w:t>Coordenador e Proponente</w:t>
      </w:r>
    </w:p>
    <w:p w14:paraId="3F36BB10" w14:textId="77777777" w:rsidR="00811C7A" w:rsidRDefault="00811C7A" w:rsidP="00811C7A">
      <w:pPr>
        <w:jc w:val="left"/>
        <w:rPr>
          <w:rStyle w:val="nfase"/>
        </w:rPr>
      </w:pPr>
      <w:r w:rsidRPr="00371C5C">
        <w:rPr>
          <w:rStyle w:val="nfase"/>
        </w:rPr>
        <w:t>[7.13. Equipe Técnica: pesquisadores principais, pesquisadores colaboradores, alunos e auxiliares, com indicação dos respectivos currículos Lattes;]</w:t>
      </w:r>
    </w:p>
    <w:p w14:paraId="4521DD61" w14:textId="77777777" w:rsidR="00811C7A" w:rsidRPr="00811C7A" w:rsidRDefault="00811C7A" w:rsidP="00811C7A"/>
    <w:p w14:paraId="416B88A4" w14:textId="2533EFAC" w:rsidR="002C43A4" w:rsidRDefault="003E30BD" w:rsidP="00484C1E">
      <w:pPr>
        <w:pBdr>
          <w:top w:val="nil"/>
          <w:left w:val="nil"/>
          <w:bottom w:val="nil"/>
          <w:right w:val="nil"/>
          <w:between w:val="nil"/>
        </w:pBdr>
        <w:spacing w:after="240"/>
      </w:pPr>
      <w:r w:rsidRPr="00E54AB2">
        <w:lastRenderedPageBreak/>
        <w:t>Roberto de Souza Baptista (</w:t>
      </w:r>
      <w:r>
        <w:t>Coordenador</w:t>
      </w:r>
      <w:r w:rsidRPr="00E54AB2">
        <w:t>)</w:t>
      </w:r>
      <w:r w:rsidR="00781728">
        <w:rPr>
          <w:rStyle w:val="Refdenotaderodap"/>
        </w:rPr>
        <w:footnoteReference w:id="2"/>
      </w:r>
      <w:r w:rsidRPr="00E54AB2">
        <w:t xml:space="preserve">: </w:t>
      </w:r>
      <w:r>
        <w:t>É</w:t>
      </w:r>
      <w:r w:rsidRPr="00E54AB2">
        <w:t xml:space="preserve"> professor no curso de Engenharia Eletrônica na Faculdade do Gama, Universidade de Brasília (UnB). É doutor em Engenharia de Sistemas Eletrônicos e de Automação com habilitação em Engenharia Biomédica na UnB. Sua pesquisa tem foco em Tecnologias Assistivas e Robótica de Reabilitação e possui diversas publicações em congressos internacionais e periódicos de alto impacto da área. Realizou estágio de Doutorado Sanduíche no Instituto Nacional de Pesquisa em Informática e Automática (INRIA) em Montpellier, na França (2015) e estágio de Doutorado Sanduíche na Universidade Técnica de Kaiserslautern, Kaiserslautern, na Alemanha (2013). Possui mestrado em Engenharia Elétrica (2011), com foco em Modelagem e Identificação de Sistemas e Robótica Aérea, e graduação em Engenharia Mecatrônica (2005), ambos pela UnB. Tem experiência na indústria tendo realizado um programa de Trainee na Alemanha pela empresa fabricante de máquinas de fundição sob pressão </w:t>
      </w:r>
      <w:r w:rsidRPr="001A670D">
        <w:rPr>
          <w:i/>
          <w:iCs/>
        </w:rPr>
        <w:t>Oskar Frech GmBH</w:t>
      </w:r>
      <w:r w:rsidRPr="00E54AB2">
        <w:t xml:space="preserve"> e atuado como engenheiro de vendas pela sua subsidiária no Brasil. Suas atividades atuais incluem orientação de alunos de graduação e pós-graduação e coordenação de dois projetos de extensão.</w:t>
      </w:r>
    </w:p>
    <w:p w14:paraId="5EF74724" w14:textId="6CD00694" w:rsidR="008410D5" w:rsidRDefault="008410D5" w:rsidP="00484C1E">
      <w:pPr>
        <w:pBdr>
          <w:top w:val="nil"/>
          <w:left w:val="nil"/>
          <w:bottom w:val="nil"/>
          <w:right w:val="nil"/>
          <w:between w:val="nil"/>
        </w:pBdr>
        <w:spacing w:after="240"/>
        <w:rPr>
          <w:rFonts w:ascii="Google Sans Text" w:eastAsia="Google Sans Text" w:hAnsi="Google Sans Text" w:cs="Google Sans Text"/>
          <w:color w:val="1B1C1D"/>
        </w:rPr>
      </w:pPr>
      <w:r w:rsidRPr="008410D5">
        <w:rPr>
          <w:rFonts w:ascii="Google Sans Text" w:eastAsia="Google Sans Text" w:hAnsi="Google Sans Text" w:cs="Google Sans Text"/>
          <w:color w:val="1B1C1D"/>
        </w:rPr>
        <w:t>Possuí a seguinte produção acadêmica:</w:t>
      </w:r>
    </w:p>
    <w:p w14:paraId="248218D6" w14:textId="2EC004D4"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artigos completos publicados nos principais periódicos internacionais;</w:t>
      </w:r>
    </w:p>
    <w:p w14:paraId="2DFF9CFD" w14:textId="0DA80C12"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capítulos de livros publicados;</w:t>
      </w:r>
    </w:p>
    <w:p w14:paraId="4236682E" w14:textId="76B683B3"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trabalhos completos publicados nos anais dos principais congressos internacionais e nacionais;</w:t>
      </w:r>
    </w:p>
    <w:p w14:paraId="3C47977C" w14:textId="44BBB10A"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orientações de dissertação de mestrado;</w:t>
      </w:r>
    </w:p>
    <w:p w14:paraId="218B43AB" w14:textId="3B69FE6F"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orientações de tese de doutorado;</w:t>
      </w:r>
    </w:p>
    <w:p w14:paraId="76AFC5DE" w14:textId="5B1D7978"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supervisão de pós-doutorado;</w:t>
      </w:r>
    </w:p>
    <w:p w14:paraId="5046D22E" w14:textId="2FF0942D"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orientações de trabalhos de conclusão de curso de graduação;</w:t>
      </w:r>
    </w:p>
    <w:p w14:paraId="47FA045B" w14:textId="075422B5"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orientações de iniciação científica;</w:t>
      </w:r>
    </w:p>
    <w:p w14:paraId="5D85E223" w14:textId="4C3055ED"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X </w:t>
      </w:r>
      <w:r w:rsidRPr="00657E9B">
        <w:rPr>
          <w:rFonts w:ascii="Google Sans Text" w:eastAsia="Google Sans Text" w:hAnsi="Google Sans Text" w:cs="Google Sans Text"/>
          <w:color w:val="1B1C1D"/>
        </w:rPr>
        <w:t>orientações de tese de doutorado em andamento;</w:t>
      </w:r>
    </w:p>
    <w:p w14:paraId="744132B3" w14:textId="166F416A"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participações em bancas de defesa de dissertação de mestrado;</w:t>
      </w:r>
    </w:p>
    <w:p w14:paraId="04430301" w14:textId="71014B1D"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X</w:t>
      </w:r>
      <w:r w:rsidRPr="00657E9B">
        <w:rPr>
          <w:rFonts w:ascii="Google Sans Text" w:eastAsia="Google Sans Text" w:hAnsi="Google Sans Text" w:cs="Google Sans Text"/>
          <w:color w:val="1B1C1D"/>
        </w:rPr>
        <w:t xml:space="preserve"> participações em bancas de defesa de teses de doutorado;</w:t>
      </w:r>
    </w:p>
    <w:p w14:paraId="19D6E826" w14:textId="262B47F2"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participações em bancas de qualificação de doutorado;</w:t>
      </w:r>
    </w:p>
    <w:p w14:paraId="6494C8C7" w14:textId="267396CD"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participações em bancas de trabalhos de conclusão de curso de graduação;</w:t>
      </w:r>
    </w:p>
    <w:p w14:paraId="3AE7655E" w14:textId="605FD285" w:rsidR="00657E9B"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X</w:t>
      </w:r>
      <w:r w:rsidRPr="00657E9B">
        <w:rPr>
          <w:rFonts w:ascii="Google Sans Text" w:eastAsia="Google Sans Text" w:hAnsi="Google Sans Text" w:cs="Google Sans Text"/>
          <w:color w:val="1B1C1D"/>
        </w:rPr>
        <w:t xml:space="preserve"> organizações de eventos, congressos, exposições e feira científicas;</w:t>
      </w:r>
    </w:p>
    <w:p w14:paraId="29BE150F" w14:textId="38ACD665" w:rsidR="008410D5" w:rsidRPr="00657E9B" w:rsidRDefault="00657E9B" w:rsidP="006A13CC">
      <w:pPr>
        <w:pStyle w:val="PargrafodaLista"/>
        <w:numPr>
          <w:ilvl w:val="0"/>
          <w:numId w:val="2"/>
        </w:numPr>
        <w:pBdr>
          <w:top w:val="nil"/>
          <w:left w:val="nil"/>
          <w:bottom w:val="nil"/>
          <w:right w:val="nil"/>
          <w:between w:val="nil"/>
        </w:pBdr>
        <w:spacing w:after="240"/>
        <w:rPr>
          <w:rFonts w:ascii="Google Sans Text" w:eastAsia="Google Sans Text" w:hAnsi="Google Sans Text" w:cs="Google Sans Text"/>
          <w:color w:val="1B1C1D"/>
        </w:rPr>
      </w:pPr>
      <w:r w:rsidRPr="00657E9B">
        <w:rPr>
          <w:rFonts w:ascii="Google Sans Text" w:eastAsia="Google Sans Text" w:hAnsi="Google Sans Text" w:cs="Google Sans Text"/>
          <w:color w:val="1B1C1D"/>
        </w:rPr>
        <w:t>X participações ou coordenações de projetos de pesquisa.</w:t>
      </w:r>
    </w:p>
    <w:p w14:paraId="4A769BE4" w14:textId="77777777" w:rsidR="00811C7A" w:rsidRDefault="00811C7A" w:rsidP="00AF1461"/>
    <w:p w14:paraId="77A1EDFA" w14:textId="05F2B0D5" w:rsidR="00A03B88" w:rsidRDefault="00EF3B86" w:rsidP="00EF3B86">
      <w:pPr>
        <w:pStyle w:val="Ttulo3"/>
      </w:pPr>
      <w:r>
        <w:t>6.</w:t>
      </w:r>
      <w:r w:rsidR="00236EE6">
        <w:t>3</w:t>
      </w:r>
      <w:r>
        <w:t xml:space="preserve">. </w:t>
      </w:r>
      <w:r w:rsidR="00E36352">
        <w:t xml:space="preserve">Equipe de </w:t>
      </w:r>
      <w:commentRangeStart w:id="19"/>
      <w:r w:rsidR="00E36352">
        <w:t>Robótica</w:t>
      </w:r>
      <w:commentRangeEnd w:id="19"/>
      <w:r w:rsidR="00933739">
        <w:rPr>
          <w:rStyle w:val="Refdecomentrio"/>
          <w:sz w:val="28"/>
          <w:szCs w:val="28"/>
        </w:rPr>
        <w:commentReference w:id="19"/>
      </w:r>
    </w:p>
    <w:p w14:paraId="768F3CE2" w14:textId="77777777" w:rsidR="00811C7A" w:rsidRDefault="00811C7A" w:rsidP="00811C7A">
      <w:pPr>
        <w:jc w:val="left"/>
        <w:rPr>
          <w:rStyle w:val="nfase"/>
        </w:rPr>
      </w:pPr>
      <w:r w:rsidRPr="00371C5C">
        <w:rPr>
          <w:rStyle w:val="nfase"/>
        </w:rPr>
        <w:t>[7.13. Equipe Técnica: pesquisadores principais, pesquisadores colaboradores, alunos e auxiliares, com indicação dos respectivos currículos Lattes;]</w:t>
      </w:r>
    </w:p>
    <w:p w14:paraId="4AC58FAB" w14:textId="77777777" w:rsidR="00811C7A" w:rsidRPr="00811C7A" w:rsidRDefault="00811C7A" w:rsidP="00811C7A"/>
    <w:p w14:paraId="0A5B70C7" w14:textId="62B1B517" w:rsidR="007E4923" w:rsidRDefault="00C41892" w:rsidP="00484C1E">
      <w:pPr>
        <w:pBdr>
          <w:top w:val="nil"/>
          <w:left w:val="nil"/>
          <w:bottom w:val="nil"/>
          <w:right w:val="nil"/>
          <w:between w:val="nil"/>
        </w:pBdr>
        <w:spacing w:after="240"/>
        <w:rPr>
          <w:rFonts w:ascii="Google Sans Text" w:eastAsia="Google Sans Text" w:hAnsi="Google Sans Text" w:cs="Google Sans Text"/>
          <w:color w:val="1B1C1D"/>
        </w:rPr>
      </w:pPr>
      <w:r w:rsidRPr="00C41892">
        <w:rPr>
          <w:rFonts w:ascii="Google Sans Text" w:eastAsia="Google Sans Text" w:hAnsi="Google Sans Text" w:cs="Google Sans Text"/>
          <w:color w:val="1B1C1D"/>
        </w:rPr>
        <w:t>Henrique Marra Taira Menegaz (</w:t>
      </w:r>
      <w:r>
        <w:rPr>
          <w:rFonts w:ascii="Google Sans Text" w:eastAsia="Google Sans Text" w:hAnsi="Google Sans Text" w:cs="Google Sans Text"/>
          <w:color w:val="1B1C1D"/>
        </w:rPr>
        <w:t>Vice-Coordenador</w:t>
      </w:r>
      <w:r w:rsidRPr="00C41892">
        <w:rPr>
          <w:rFonts w:ascii="Google Sans Text" w:eastAsia="Google Sans Text" w:hAnsi="Google Sans Text" w:cs="Google Sans Text"/>
          <w:color w:val="1B1C1D"/>
        </w:rPr>
        <w:t>)</w:t>
      </w:r>
      <w:r w:rsidR="00C80F91">
        <w:rPr>
          <w:rStyle w:val="Refdenotaderodap"/>
          <w:rFonts w:ascii="Google Sans Text" w:eastAsia="Google Sans Text" w:hAnsi="Google Sans Text" w:cs="Google Sans Text"/>
          <w:color w:val="1B1C1D"/>
        </w:rPr>
        <w:footnoteReference w:id="3"/>
      </w:r>
      <w:r w:rsidRPr="00C41892">
        <w:rPr>
          <w:rFonts w:ascii="Google Sans Text" w:eastAsia="Google Sans Text" w:hAnsi="Google Sans Text" w:cs="Google Sans Text"/>
          <w:color w:val="1B1C1D"/>
        </w:rPr>
        <w:t>: É professor do curso de Engenharia Eletrônica lecionado na Faculdade Gama (FGA) da Universidade de Brasília (UnB). Possui graduação em Engenharia Elétrica UnB (2007), e mestrado (2011) e doutorado (2016) em Engenharia de Sistemas Eletrônicos e de Automação pela UnB. Tem especialidade em estimação estocástica e controle de sistemas dinâmicos, inteligência artificial e ciência de dados. Tem artigos científicos publicados nos principais periódicos internacionais e outros apresentados nas principais conferências</w:t>
      </w:r>
      <w:r w:rsidR="00781728">
        <w:rPr>
          <w:rFonts w:ascii="Google Sans Text" w:eastAsia="Google Sans Text" w:hAnsi="Google Sans Text" w:cs="Google Sans Text"/>
          <w:color w:val="1B1C1D"/>
        </w:rPr>
        <w:t xml:space="preserve"> </w:t>
      </w:r>
      <w:r w:rsidRPr="00C41892">
        <w:rPr>
          <w:rFonts w:ascii="Google Sans Text" w:eastAsia="Google Sans Text" w:hAnsi="Google Sans Text" w:cs="Google Sans Text"/>
          <w:color w:val="1B1C1D"/>
        </w:rPr>
        <w:t>internacionais.</w:t>
      </w:r>
    </w:p>
    <w:p w14:paraId="7A90F25C" w14:textId="7961F130" w:rsidR="007E4923" w:rsidRDefault="005A46E4" w:rsidP="00484C1E">
      <w:pPr>
        <w:pBdr>
          <w:top w:val="nil"/>
          <w:left w:val="nil"/>
          <w:bottom w:val="nil"/>
          <w:right w:val="nil"/>
          <w:between w:val="nil"/>
        </w:pBdr>
        <w:spacing w:after="240"/>
        <w:rPr>
          <w:rFonts w:ascii="Google Sans Text" w:eastAsia="Google Sans Text" w:hAnsi="Google Sans Text" w:cs="Google Sans Text"/>
          <w:color w:val="1B1C1D"/>
        </w:rPr>
      </w:pPr>
      <w:r w:rsidRPr="005A46E4">
        <w:rPr>
          <w:rFonts w:ascii="Google Sans Text" w:eastAsia="Google Sans Text" w:hAnsi="Google Sans Text" w:cs="Google Sans Text"/>
          <w:color w:val="1B1C1D"/>
        </w:rPr>
        <w:t>João Luiz Quagliotti Durigan</w:t>
      </w:r>
      <w:r w:rsidR="00810FBE">
        <w:rPr>
          <w:rStyle w:val="Refdenotaderodap"/>
          <w:rFonts w:ascii="Google Sans Text" w:eastAsia="Google Sans Text" w:hAnsi="Google Sans Text" w:cs="Google Sans Text"/>
          <w:color w:val="1B1C1D"/>
        </w:rPr>
        <w:footnoteReference w:id="4"/>
      </w:r>
      <w:r>
        <w:rPr>
          <w:rStyle w:val="Refdenotaderodap"/>
          <w:rFonts w:ascii="Google Sans Text" w:eastAsia="Google Sans Text" w:hAnsi="Google Sans Text" w:cs="Google Sans Text"/>
          <w:color w:val="1B1C1D"/>
          <w:vertAlign w:val="baseline"/>
        </w:rPr>
        <w:t xml:space="preserve"> </w:t>
      </w:r>
      <w:r>
        <w:rPr>
          <w:rFonts w:ascii="Google Sans Text" w:eastAsia="Google Sans Text" w:hAnsi="Google Sans Text" w:cs="Google Sans Text"/>
          <w:color w:val="1B1C1D"/>
        </w:rPr>
        <w:t>é</w:t>
      </w:r>
      <w:r w:rsidRPr="005A46E4">
        <w:t xml:space="preserve"> </w:t>
      </w:r>
      <w:r w:rsidRPr="005A46E4">
        <w:rPr>
          <w:rFonts w:ascii="Google Sans Text" w:eastAsia="Google Sans Text" w:hAnsi="Google Sans Text" w:cs="Google Sans Text"/>
          <w:color w:val="1B1C1D"/>
        </w:rPr>
        <w:t xml:space="preserve">Professor Associado da Universidade de Brasília, atuando no curso de graduação em Fisioterapia e orientador de Mestrado e Doutorado no Programa em Ciências da Reabilitação e em Educação Física. É líder do Grupo de Pesquisa em Plasticidade Músculo-Tendínea GplasT e Coordenador do Laboratório de Plasticidade Musculotendínea LaPlasT. Também é coordenador do curso de especialização em Fisioterapia Traumato-Ortopédica da UnB. Sou pesquisador associado da University of Delaware (https://sites.udel.edu/kgs/research-team/) e da </w:t>
      </w:r>
      <w:r w:rsidRPr="005A46E4">
        <w:rPr>
          <w:rFonts w:ascii="Google Sans Text" w:eastAsia="Google Sans Text" w:hAnsi="Google Sans Text" w:cs="Google Sans Text"/>
          <w:color w:val="1B1C1D"/>
        </w:rPr>
        <w:lastRenderedPageBreak/>
        <w:t>University of Burgundy (https://www.cepcometti.com/projets-de-recherche/). Possui graduação em Fisioterapia (UNIPAR - 2003), Mestrado em Fisioterapia (UNIMEP - 2006) e Doutorado em Ciências Fisiológicas (UFSCar - 2008). Realizou pós-doutoramento no Institute of Sports Medicine Copenhagen (ISMC - 2009) e na UFSCar (2010-2012). Foi Professor/Pesquisador Visitante na University of Alberta (2018-2019) e na University of Delaware (2023-2024). É Editor Associado do Brazilian Journal of Physical Therapy (BJPT). Além disso, é consultor Ad Hoc da CAPES, CNPq, FAP-DF, FAPESP, FAPEMIG, FUNDECT, FACEPE, DECIT-MS, Programa Institucional de bolsas PIBIC/PIBIT (UnB, UCB, Uniceub, UDF e PUC Minas) e do National Science Center Poland; de vários periódicos nacionais e internacionais. Também atua como avaliador do Sistema Nacional de Avaliação da Educação Superior - BASis. É membro da Associação Brasileira de Pesquisa e Pós-Graduação em Fisioterapia (ABRAPG-Ft - 2018-2022: Coordenador Científico) e da Associação Brasileira de Fisioterapia Traumato-Ortopédica (ABRAFITO - 2020-2021: Coordenador Científico de Agentes Eletrofísicos). Foi bolsista CNPq Produtividade em Desenvolvimento Tecnológico DT-2 (2015-2018). Desenvolve pesquisa básica na área de Fisioterapia, com ênfase em Plasticidade Musculoesquelética, Agentes Eletrofísicos (Eletro-foto-térmicos) e Recursos Biotecnológicos em parceria com pesquisadores nacionais (UFSCar, UCB, UFSM, UPE, UFRGS, UFRJ) e internacionais (França, Suíça, Dinamarca, EUA, Canadá e Austrália). E-mail: joaodurigan@gmail.com ou durigan@unb.br. Website: https://linktr.ee/joaodurigan.</w:t>
      </w:r>
    </w:p>
    <w:p w14:paraId="6F2C96CB" w14:textId="3DA16C67" w:rsidR="0092491E" w:rsidRDefault="0053210C" w:rsidP="00484C1E">
      <w:pPr>
        <w:pBdr>
          <w:top w:val="nil"/>
          <w:left w:val="nil"/>
          <w:bottom w:val="nil"/>
          <w:right w:val="nil"/>
          <w:between w:val="nil"/>
        </w:pBdr>
        <w:spacing w:after="240"/>
        <w:rPr>
          <w:rFonts w:ascii="Google Sans Text" w:eastAsia="Google Sans Text" w:hAnsi="Google Sans Text" w:cs="Google Sans Text"/>
          <w:color w:val="1B1C1D"/>
        </w:rPr>
      </w:pPr>
      <w:r w:rsidRPr="005D72BB">
        <w:rPr>
          <w:rFonts w:ascii="Google Sans Text" w:eastAsia="Google Sans Text" w:hAnsi="Google Sans Text" w:cs="Google Sans Text"/>
          <w:color w:val="1B1C1D"/>
        </w:rPr>
        <w:t>Antônio</w:t>
      </w:r>
      <w:r w:rsidR="005D72BB" w:rsidRPr="005D72BB">
        <w:rPr>
          <w:rFonts w:ascii="Google Sans Text" w:eastAsia="Google Sans Text" w:hAnsi="Google Sans Text" w:cs="Google Sans Text"/>
          <w:color w:val="1B1C1D"/>
        </w:rPr>
        <w:t xml:space="preserve"> Padilha Lanari Bo</w:t>
      </w:r>
      <w:r w:rsidR="003F48C7" w:rsidRPr="003F48C7">
        <w:t xml:space="preserve"> </w:t>
      </w:r>
      <w:r w:rsidR="005D72BB">
        <w:t>p</w:t>
      </w:r>
      <w:r w:rsidR="003F48C7" w:rsidRPr="003F48C7">
        <w:rPr>
          <w:rFonts w:ascii="Google Sans Text" w:eastAsia="Google Sans Text" w:hAnsi="Google Sans Text" w:cs="Google Sans Text"/>
          <w:color w:val="1B1C1D"/>
        </w:rPr>
        <w:t xml:space="preserve">ossui graduação em Engenharia de Controle </w:t>
      </w:r>
      <w:commentRangeStart w:id="20"/>
      <w:r w:rsidR="003F48C7" w:rsidRPr="003F48C7">
        <w:rPr>
          <w:rFonts w:ascii="Google Sans Text" w:eastAsia="Google Sans Text" w:hAnsi="Google Sans Text" w:cs="Google Sans Text"/>
          <w:color w:val="1B1C1D"/>
        </w:rPr>
        <w:t>e</w:t>
      </w:r>
      <w:commentRangeEnd w:id="20"/>
      <w:r w:rsidR="00D94340" w:rsidRPr="003F48C7">
        <w:rPr>
          <w:rStyle w:val="Refdecomentrio"/>
          <w:rFonts w:ascii="Google Sans Text" w:eastAsia="Google Sans Text" w:hAnsi="Google Sans Text" w:cs="Google Sans Text"/>
          <w:color w:val="1B1C1D"/>
          <w:sz w:val="24"/>
          <w:szCs w:val="22"/>
        </w:rPr>
        <w:commentReference w:id="20"/>
      </w:r>
      <w:r w:rsidR="003F48C7" w:rsidRPr="003F48C7">
        <w:rPr>
          <w:rFonts w:ascii="Google Sans Text" w:eastAsia="Google Sans Text" w:hAnsi="Google Sans Text" w:cs="Google Sans Text"/>
          <w:color w:val="1B1C1D"/>
        </w:rPr>
        <w:t xml:space="preserve"> Automação (2004), mestrado em Engenharia Elétrica (2007) pela Universidade de Brasília (UnB) e doutorado em Sistemas Automáticos e Microeletrônicos (2010) pela LIRMM/Université Montpellier 2, França. Atualmente é Professor Adjunto do Departamento de Engenharia Elétrica da UnB, onde suas atividades se concentram no Laboratório de Automação e Robótica (LARA). É também membro do Núcleo de Tecnologia Assistiva, Acessibilidade e Inovação (NTAAI) e coordenador do Projeto EMA </w:t>
      </w:r>
      <w:r w:rsidR="003F48C7" w:rsidRPr="003F48C7">
        <w:rPr>
          <w:rFonts w:ascii="Google Sans Text" w:eastAsia="Google Sans Text" w:hAnsi="Google Sans Text" w:cs="Google Sans Text"/>
          <w:color w:val="1B1C1D"/>
        </w:rPr>
        <w:lastRenderedPageBreak/>
        <w:t>(Empowering Mobility and Autonomy). Tem interesse nas áreas de estimulação elétrica funcional, robótica médica, interação homem-robô, aplicações de controle e estimação em tecnologia de reabilitação e assistência.</w:t>
      </w:r>
    </w:p>
    <w:p w14:paraId="5BFBF5FD" w14:textId="4178C016" w:rsidR="007E4923" w:rsidRDefault="00E0456C" w:rsidP="00484C1E">
      <w:pPr>
        <w:pBdr>
          <w:top w:val="nil"/>
          <w:left w:val="nil"/>
          <w:bottom w:val="nil"/>
          <w:right w:val="nil"/>
          <w:between w:val="nil"/>
        </w:pBdr>
        <w:spacing w:after="240"/>
        <w:rPr>
          <w:ins w:id="21" w:author="Roberto de Souza Baptista" w:date="2025-11-26T06:50:00Z" w16du:dateUtc="2025-11-26T09:50:00Z"/>
          <w:rFonts w:ascii="Google Sans Text" w:eastAsia="Google Sans Text" w:hAnsi="Google Sans Text" w:cs="Google Sans Text"/>
          <w:color w:val="1B1C1D"/>
        </w:rPr>
      </w:pPr>
      <w:r w:rsidRPr="00E0456C">
        <w:rPr>
          <w:rFonts w:ascii="Google Sans Text" w:eastAsia="Google Sans Text" w:hAnsi="Google Sans Text" w:cs="Google Sans Text"/>
          <w:color w:val="1B1C1D"/>
        </w:rPr>
        <w:t>Ana Carolina Cardoso de Sousa</w:t>
      </w:r>
      <w:r>
        <w:rPr>
          <w:rFonts w:ascii="Google Sans Text" w:eastAsia="Google Sans Text" w:hAnsi="Google Sans Text" w:cs="Google Sans Text"/>
          <w:color w:val="1B1C1D"/>
        </w:rPr>
        <w:t xml:space="preserve"> é e</w:t>
      </w:r>
      <w:r w:rsidRPr="00E0456C">
        <w:rPr>
          <w:rFonts w:ascii="Google Sans Text" w:eastAsia="Google Sans Text" w:hAnsi="Google Sans Text" w:cs="Google Sans Text"/>
          <w:color w:val="1B1C1D"/>
        </w:rPr>
        <w:t>ngenh</w:t>
      </w:r>
      <w:r>
        <w:rPr>
          <w:rFonts w:ascii="Google Sans Text" w:eastAsia="Google Sans Text" w:hAnsi="Google Sans Text" w:cs="Google Sans Text"/>
          <w:color w:val="1B1C1D"/>
        </w:rPr>
        <w:t>eira</w:t>
      </w:r>
      <w:r w:rsidRPr="00E0456C">
        <w:rPr>
          <w:rFonts w:ascii="Google Sans Text" w:eastAsia="Google Sans Text" w:hAnsi="Google Sans Text" w:cs="Google Sans Text"/>
          <w:color w:val="1B1C1D"/>
        </w:rPr>
        <w:t xml:space="preserve"> de </w:t>
      </w:r>
      <w:r>
        <w:rPr>
          <w:rFonts w:ascii="Google Sans Text" w:eastAsia="Google Sans Text" w:hAnsi="Google Sans Text" w:cs="Google Sans Text"/>
          <w:color w:val="1B1C1D"/>
        </w:rPr>
        <w:t>c</w:t>
      </w:r>
      <w:r w:rsidRPr="00E0456C">
        <w:rPr>
          <w:rFonts w:ascii="Google Sans Text" w:eastAsia="Google Sans Text" w:hAnsi="Google Sans Text" w:cs="Google Sans Text"/>
          <w:color w:val="1B1C1D"/>
        </w:rPr>
        <w:t xml:space="preserve">ontrole e </w:t>
      </w:r>
      <w:r>
        <w:rPr>
          <w:rFonts w:ascii="Google Sans Text" w:eastAsia="Google Sans Text" w:hAnsi="Google Sans Text" w:cs="Google Sans Text"/>
          <w:color w:val="1B1C1D"/>
        </w:rPr>
        <w:t>a</w:t>
      </w:r>
      <w:r w:rsidRPr="00E0456C">
        <w:rPr>
          <w:rFonts w:ascii="Google Sans Text" w:eastAsia="Google Sans Text" w:hAnsi="Google Sans Text" w:cs="Google Sans Text"/>
          <w:color w:val="1B1C1D"/>
        </w:rPr>
        <w:t>utomação (</w:t>
      </w:r>
      <w:commentRangeStart w:id="22"/>
      <w:r w:rsidRPr="00E0456C">
        <w:rPr>
          <w:rFonts w:ascii="Google Sans Text" w:eastAsia="Google Sans Text" w:hAnsi="Google Sans Text" w:cs="Google Sans Text"/>
          <w:color w:val="1B1C1D"/>
        </w:rPr>
        <w:t>2012</w:t>
      </w:r>
      <w:commentRangeEnd w:id="22"/>
      <w:r w:rsidR="007C3F0E" w:rsidRPr="00E0456C">
        <w:rPr>
          <w:rStyle w:val="Refdecomentrio"/>
          <w:rFonts w:ascii="Google Sans Text" w:eastAsia="Google Sans Text" w:hAnsi="Google Sans Text" w:cs="Google Sans Text"/>
          <w:color w:val="1B1C1D"/>
          <w:sz w:val="24"/>
          <w:szCs w:val="22"/>
        </w:rPr>
        <w:commentReference w:id="22"/>
      </w:r>
      <w:r w:rsidRPr="00E0456C">
        <w:rPr>
          <w:rFonts w:ascii="Google Sans Text" w:eastAsia="Google Sans Text" w:hAnsi="Google Sans Text" w:cs="Google Sans Text"/>
          <w:color w:val="1B1C1D"/>
        </w:rPr>
        <w:t xml:space="preserve">), mestra em </w:t>
      </w:r>
      <w:r>
        <w:rPr>
          <w:rFonts w:ascii="Google Sans Text" w:eastAsia="Google Sans Text" w:hAnsi="Google Sans Text" w:cs="Google Sans Text"/>
          <w:color w:val="1B1C1D"/>
        </w:rPr>
        <w:t>s</w:t>
      </w:r>
      <w:r w:rsidRPr="00E0456C">
        <w:rPr>
          <w:rFonts w:ascii="Google Sans Text" w:eastAsia="Google Sans Text" w:hAnsi="Google Sans Text" w:cs="Google Sans Text"/>
          <w:color w:val="1B1C1D"/>
        </w:rPr>
        <w:t xml:space="preserve">istemas mecatrônicos (2014) e doutora em Engenharia de Sistemas Eletrônicos e de Automação (2019) pela Universidade de Brasília. </w:t>
      </w:r>
      <w:r>
        <w:rPr>
          <w:rFonts w:ascii="Google Sans Text" w:eastAsia="Google Sans Text" w:hAnsi="Google Sans Text" w:cs="Google Sans Text"/>
          <w:color w:val="1B1C1D"/>
        </w:rPr>
        <w:t>Tem</w:t>
      </w:r>
      <w:r w:rsidRPr="00E0456C">
        <w:rPr>
          <w:rFonts w:ascii="Google Sans Text" w:eastAsia="Google Sans Text" w:hAnsi="Google Sans Text" w:cs="Google Sans Text"/>
          <w:color w:val="1B1C1D"/>
        </w:rPr>
        <w:t xml:space="preserve"> sólida formação em estratégias de controle, interfaces humano-robô e soluções biomecânicas. </w:t>
      </w:r>
      <w:r>
        <w:rPr>
          <w:rFonts w:ascii="Google Sans Text" w:eastAsia="Google Sans Text" w:hAnsi="Google Sans Text" w:cs="Google Sans Text"/>
          <w:color w:val="1B1C1D"/>
        </w:rPr>
        <w:t>A</w:t>
      </w:r>
      <w:r w:rsidRPr="00E0456C">
        <w:rPr>
          <w:rFonts w:ascii="Google Sans Text" w:eastAsia="Google Sans Text" w:hAnsi="Google Sans Text" w:cs="Google Sans Text"/>
          <w:color w:val="1B1C1D"/>
        </w:rPr>
        <w:t>tualmente</w:t>
      </w:r>
      <w:r>
        <w:rPr>
          <w:rFonts w:ascii="Google Sans Text" w:eastAsia="Google Sans Text" w:hAnsi="Google Sans Text" w:cs="Google Sans Text"/>
          <w:color w:val="1B1C1D"/>
        </w:rPr>
        <w:t xml:space="preserve"> é</w:t>
      </w:r>
      <w:r w:rsidRPr="00E0456C">
        <w:rPr>
          <w:rFonts w:ascii="Google Sans Text" w:eastAsia="Google Sans Text" w:hAnsi="Google Sans Text" w:cs="Google Sans Text"/>
          <w:color w:val="1B1C1D"/>
        </w:rPr>
        <w:t xml:space="preserve"> pesquisadora do renomado Laboratório de Engenharia Biomecânica da Universitat Politècnica de Catalunya (Espanha) e </w:t>
      </w:r>
      <w:r>
        <w:rPr>
          <w:rFonts w:ascii="Google Sans Text" w:eastAsia="Google Sans Text" w:hAnsi="Google Sans Text" w:cs="Google Sans Text"/>
          <w:color w:val="1B1C1D"/>
        </w:rPr>
        <w:t>contribui</w:t>
      </w:r>
      <w:r w:rsidRPr="00E0456C">
        <w:rPr>
          <w:rFonts w:ascii="Google Sans Text" w:eastAsia="Google Sans Text" w:hAnsi="Google Sans Text" w:cs="Google Sans Text"/>
          <w:color w:val="1B1C1D"/>
        </w:rPr>
        <w:t xml:space="preserve"> para avanços de ponta na biomecânica aplicada às tecnologias de reabilitação. Ao longo da carreira, desenvolv</w:t>
      </w:r>
      <w:r>
        <w:rPr>
          <w:rFonts w:ascii="Google Sans Text" w:eastAsia="Google Sans Text" w:hAnsi="Google Sans Text" w:cs="Google Sans Text"/>
          <w:color w:val="1B1C1D"/>
        </w:rPr>
        <w:t>eu</w:t>
      </w:r>
      <w:r w:rsidRPr="00E0456C">
        <w:rPr>
          <w:rFonts w:ascii="Google Sans Text" w:eastAsia="Google Sans Text" w:hAnsi="Google Sans Text" w:cs="Google Sans Text"/>
          <w:color w:val="1B1C1D"/>
        </w:rPr>
        <w:t xml:space="preserve"> estratégias de controle para neuroreabilitação em colaboração com engenheiros e clínicos no Brasil, Alemanha, Austrália e Espanha. Atualmente </w:t>
      </w:r>
      <w:r>
        <w:rPr>
          <w:rFonts w:ascii="Google Sans Text" w:eastAsia="Google Sans Text" w:hAnsi="Google Sans Text" w:cs="Google Sans Text"/>
          <w:color w:val="1B1C1D"/>
        </w:rPr>
        <w:t>é</w:t>
      </w:r>
      <w:r w:rsidRPr="00E0456C">
        <w:rPr>
          <w:rFonts w:ascii="Google Sans Text" w:eastAsia="Google Sans Text" w:hAnsi="Google Sans Text" w:cs="Google Sans Text"/>
          <w:color w:val="1B1C1D"/>
        </w:rPr>
        <w:t xml:space="preserve"> financiada pela prestigiosa bolsa Beatriu de Pinós 2021 para o projeto "Melhorar a reabilitação de lesões na medula espinhal através do desenvolvimento de novas terapias biónicas usando gêmeos digitais"</w:t>
      </w:r>
      <w:r>
        <w:rPr>
          <w:rFonts w:ascii="Google Sans Text" w:eastAsia="Google Sans Text" w:hAnsi="Google Sans Text" w:cs="Google Sans Text"/>
          <w:color w:val="1B1C1D"/>
        </w:rPr>
        <w:t>.</w:t>
      </w:r>
    </w:p>
    <w:p w14:paraId="5CDCAF2D" w14:textId="41B86D8B" w:rsidR="00933739" w:rsidRDefault="00933739" w:rsidP="00D10A95">
      <w:pPr>
        <w:pBdr>
          <w:top w:val="nil"/>
          <w:left w:val="nil"/>
          <w:bottom w:val="nil"/>
          <w:right w:val="nil"/>
          <w:between w:val="nil"/>
        </w:pBdr>
        <w:spacing w:after="240"/>
        <w:ind w:firstLine="0"/>
        <w:rPr>
          <w:ins w:id="23" w:author="Roberto de Souza Baptista" w:date="2025-11-26T06:50:00Z" w16du:dateUtc="2025-11-26T09:50:00Z"/>
          <w:rFonts w:ascii="Google Sans Text" w:eastAsia="Google Sans Text" w:hAnsi="Google Sans Text" w:cs="Google Sans Text"/>
          <w:color w:val="1B1C1D"/>
        </w:rPr>
      </w:pPr>
      <w:ins w:id="24" w:author="Roberto de Souza Baptista" w:date="2025-11-26T06:50:00Z" w16du:dateUtc="2025-11-26T09:50:00Z">
        <w:r>
          <w:rPr>
            <w:rFonts w:ascii="Google Sans Text" w:eastAsia="Google Sans Text" w:hAnsi="Google Sans Text" w:cs="Google Sans Text"/>
            <w:color w:val="1B1C1D"/>
          </w:rPr>
          <w:t>[Anselmo]</w:t>
        </w:r>
      </w:ins>
    </w:p>
    <w:p w14:paraId="677204CB" w14:textId="77F5C2B5" w:rsidR="00933739" w:rsidRDefault="00933739" w:rsidP="007C3F0E">
      <w:pPr>
        <w:pBdr>
          <w:top w:val="nil"/>
          <w:left w:val="nil"/>
          <w:bottom w:val="nil"/>
          <w:right w:val="nil"/>
          <w:between w:val="nil"/>
        </w:pBdr>
        <w:spacing w:after="240"/>
        <w:ind w:firstLine="0"/>
        <w:rPr>
          <w:ins w:id="25" w:author="Roberto de Souza Baptista" w:date="2025-11-26T06:50:00Z" w16du:dateUtc="2025-11-26T09:50:00Z"/>
          <w:rFonts w:ascii="Google Sans Text" w:eastAsia="Google Sans Text" w:hAnsi="Google Sans Text" w:cs="Google Sans Text"/>
          <w:color w:val="1B1C1D"/>
        </w:rPr>
      </w:pPr>
      <w:ins w:id="26" w:author="Roberto de Souza Baptista" w:date="2025-11-26T06:50:00Z" w16du:dateUtc="2025-11-26T09:50:00Z">
        <w:r>
          <w:rPr>
            <w:rFonts w:ascii="Google Sans Text" w:eastAsia="Google Sans Text" w:hAnsi="Google Sans Text" w:cs="Google Sans Text"/>
            <w:color w:val="1B1C1D"/>
          </w:rPr>
          <w:t>[Geovany]</w:t>
        </w:r>
      </w:ins>
    </w:p>
    <w:p w14:paraId="72C823B4" w14:textId="53541CAB" w:rsidR="007C3F0E" w:rsidRDefault="007C3F0E" w:rsidP="007C3F0E">
      <w:pPr>
        <w:pBdr>
          <w:top w:val="nil"/>
          <w:left w:val="nil"/>
          <w:bottom w:val="nil"/>
          <w:right w:val="nil"/>
          <w:between w:val="nil"/>
        </w:pBdr>
        <w:spacing w:after="240"/>
        <w:ind w:firstLine="0"/>
        <w:rPr>
          <w:rFonts w:ascii="Google Sans Text" w:eastAsia="Google Sans Text" w:hAnsi="Google Sans Text" w:cs="Google Sans Text"/>
          <w:color w:val="1B1C1D"/>
        </w:rPr>
        <w:pPrChange w:id="27" w:author="Roberto de Souza Baptista" w:date="2025-11-26T06:50:00Z" w16du:dateUtc="2025-11-26T09:50:00Z">
          <w:pPr>
            <w:pBdr>
              <w:top w:val="nil"/>
              <w:left w:val="nil"/>
              <w:bottom w:val="nil"/>
              <w:right w:val="nil"/>
              <w:between w:val="nil"/>
            </w:pBdr>
            <w:spacing w:after="240"/>
          </w:pPr>
        </w:pPrChange>
      </w:pPr>
      <w:ins w:id="28" w:author="Roberto de Souza Baptista" w:date="2025-11-26T06:50:00Z" w16du:dateUtc="2025-11-26T09:50:00Z">
        <w:r>
          <w:rPr>
            <w:rFonts w:ascii="Google Sans Text" w:eastAsia="Google Sans Text" w:hAnsi="Google Sans Text" w:cs="Google Sans Text"/>
            <w:color w:val="1B1C1D"/>
          </w:rPr>
          <w:t>[Lucas Fonseca – aguardar OK]</w:t>
        </w:r>
      </w:ins>
    </w:p>
    <w:p w14:paraId="4A4D7C25" w14:textId="12BE3C8F" w:rsidR="00383FF6" w:rsidRDefault="006B573C" w:rsidP="006B573C">
      <w:pPr>
        <w:pStyle w:val="Ttulo3"/>
      </w:pPr>
      <w:r>
        <w:t>6.</w:t>
      </w:r>
      <w:r w:rsidR="00236EE6">
        <w:t>4</w:t>
      </w:r>
      <w:r w:rsidR="00AF1461">
        <w:t>.</w:t>
      </w:r>
      <w:r>
        <w:t xml:space="preserve"> </w:t>
      </w:r>
      <w:r w:rsidR="00383FF6">
        <w:t>Equipe Médica</w:t>
      </w:r>
      <w:r w:rsidR="0092491E">
        <w:t xml:space="preserve"> e Clínica</w:t>
      </w:r>
    </w:p>
    <w:p w14:paraId="080EC4BA" w14:textId="77777777" w:rsidR="00811C7A" w:rsidRDefault="00811C7A" w:rsidP="00811C7A">
      <w:pPr>
        <w:jc w:val="left"/>
        <w:rPr>
          <w:rStyle w:val="nfase"/>
        </w:rPr>
      </w:pPr>
      <w:r w:rsidRPr="00371C5C">
        <w:rPr>
          <w:rStyle w:val="nfase"/>
        </w:rPr>
        <w:t>[7.13. Equipe Técnica: pesquisadores principais, pesquisadores colaboradores, alunos e auxiliares, com indicação dos respectivos currículos Lattes;]</w:t>
      </w:r>
    </w:p>
    <w:p w14:paraId="70CB6EB2" w14:textId="77777777" w:rsidR="00811C7A" w:rsidRDefault="00811C7A" w:rsidP="007E4923"/>
    <w:p w14:paraId="39C0F895" w14:textId="0ADC58D5" w:rsidR="00AF1461" w:rsidRDefault="00AF1461" w:rsidP="00AF1461">
      <w:r>
        <w:t>Anselmo</w:t>
      </w:r>
    </w:p>
    <w:p w14:paraId="295A8682" w14:textId="77777777" w:rsidR="00811C7A" w:rsidRDefault="00811C7A" w:rsidP="007E4923"/>
    <w:p w14:paraId="5E5F6285" w14:textId="77777777" w:rsidR="00AF1461" w:rsidRDefault="00AF1461" w:rsidP="007E4923"/>
    <w:p w14:paraId="2A7B7264" w14:textId="47628379" w:rsidR="007E4923" w:rsidRDefault="007E4923" w:rsidP="007E4923">
      <w:r w:rsidRPr="0092491E">
        <w:t>Amauri Araújo Godinho Júnior</w:t>
      </w:r>
      <w:r w:rsidR="007053B7">
        <w:t xml:space="preserve"> </w:t>
      </w:r>
      <w:r w:rsidR="007053B7" w:rsidRPr="00383FF6">
        <w:t>(Colaborador)</w:t>
      </w:r>
      <w:r w:rsidR="007053B7">
        <w:t>:</w:t>
      </w:r>
    </w:p>
    <w:p w14:paraId="42E2E031" w14:textId="77777777" w:rsidR="007E4923" w:rsidRDefault="007E4923" w:rsidP="007E4923"/>
    <w:p w14:paraId="13689C15" w14:textId="77777777" w:rsidR="007E4923" w:rsidRDefault="007E4923" w:rsidP="007E4923"/>
    <w:p w14:paraId="6AAA5853" w14:textId="77777777" w:rsidR="007E4923" w:rsidRDefault="007E4923" w:rsidP="00383FF6"/>
    <w:p w14:paraId="60E0C892" w14:textId="77777777" w:rsidR="007E4923" w:rsidRDefault="007E4923" w:rsidP="00383FF6"/>
    <w:p w14:paraId="0D28F07F" w14:textId="06F5CAE6" w:rsidR="00383FF6" w:rsidRDefault="00383FF6" w:rsidP="00383FF6">
      <w:r w:rsidRPr="00383FF6">
        <w:t>Rodolfo Borges de Lira: Médico Administrador em Saúde pela Associação Brasileira de Medicina Preventiva e Social e Administração em Saúde, assim como pela Associação Médica Brasileira. Master Business Administration em Gestão de Clínicas, Hospitais e Indústrias Hospitalares pela Fundação Getúlio Vargas. Mestrando em Gestão de Políticas Públicas (Escola de Governo FIOCRUZ) Médico Nefrologista pela Universidade de Brasília. Médico Clínico Médico pelo Hospital Regional de Taguatinga.</w:t>
      </w:r>
    </w:p>
    <w:p w14:paraId="2B2D4A84" w14:textId="77777777" w:rsidR="006709EC" w:rsidRDefault="006709EC" w:rsidP="00383FF6"/>
    <w:p w14:paraId="541AC0E2" w14:textId="39F105C9" w:rsidR="006709EC" w:rsidRDefault="006709EC" w:rsidP="00383FF6">
      <w:r w:rsidRPr="006709EC">
        <w:t>Giuseppe Cesare Gatto (Colaborador): Graduado em Medicina pela Universidade de Ribeirão Preto (Unaerp) em 2003, é Especialista em Nefrologia pela Sociedade Brasileira de Nefrologia em 2006, MBA pela Fundação Getúlio Vargas em Gestão de Clínicas, Hospitais e Indústria da Saúde, em 2022. Trabalha como médico nefrologista desde 2007, tendo atuado em várias instituições, dentre as quais o Hospital Universitário de Brasília (2007 - atual), da Universidade de Brasília (HUB-UnB), filial da Empresa Brasileira de Serviços Hospitalares (EBSERH), onde também foi Chefe da Divisão Médica (2015-2017). Foi Coordenador da Central Nacional de Transplante da Secretaria de Atenção à Saúde no Ministério da Saúde (2010-2011), onde também atuou como Consultor Externo (2017-2019). Foi membro do Conselho Curador da Fundação de Apoio ao Hospital Universitário (FAHUB) (2017-2019), e Coordenador da residência de Nefrologia-Transplante do HUB-UnB (2013-atual). Foi Diretor de Atenção à Saúde da Empresa Brasileira de Serviços Hospitalares (EBSERH) (Fev/2019 - Out/2020). Foi Diretor de Ensino, Pesquisa e Atenção à Saúde da EBSERH de outubro/2022 a março/2023.</w:t>
      </w:r>
    </w:p>
    <w:p w14:paraId="5696868C" w14:textId="77777777" w:rsidR="00774733" w:rsidRDefault="00774733" w:rsidP="00383FF6"/>
    <w:p w14:paraId="16A754EE" w14:textId="29206BC9" w:rsidR="00774733" w:rsidRDefault="00774733" w:rsidP="00383FF6">
      <w:pPr>
        <w:rPr>
          <w:ins w:id="29" w:author="Roberto de Souza Baptista" w:date="2025-11-26T06:48:00Z" w16du:dateUtc="2025-11-26T09:48:00Z"/>
        </w:rPr>
      </w:pPr>
      <w:r w:rsidRPr="00774733">
        <w:t xml:space="preserve">Laryssa Gondim Naves Taira Menegaz (Colaboradora): Possui graduação em Medicina pela Universidade Católica de Brasília (2010) e é especialista em Clínica Médica (2013), Cardiologia (2015) e subespecialização em Ecocardiografia (2017). Atualmente atua como preceptora da residência de Cardiologia do Hospital Universitário de Brasília, onde trabalha desde 2015 nos setores de Ecocardiografia e Enfermaria de </w:t>
      </w:r>
      <w:r w:rsidRPr="00774733">
        <w:lastRenderedPageBreak/>
        <w:t>Cardiologia.</w:t>
      </w:r>
    </w:p>
    <w:p w14:paraId="1F4C5AA4" w14:textId="74324547" w:rsidR="00D94340" w:rsidDel="00AB35CA" w:rsidRDefault="00D94340" w:rsidP="00D94340">
      <w:pPr>
        <w:ind w:firstLine="0"/>
        <w:rPr>
          <w:del w:id="30" w:author="Roberto de Souza Baptista" w:date="2025-11-26T06:51:00Z" w16du:dateUtc="2025-11-26T09:51:00Z"/>
        </w:rPr>
        <w:pPrChange w:id="31" w:author="Roberto de Souza Baptista" w:date="2025-11-26T06:48:00Z" w16du:dateUtc="2025-11-26T09:48:00Z">
          <w:pPr/>
        </w:pPrChange>
      </w:pPr>
    </w:p>
    <w:p w14:paraId="09FC9183" w14:textId="77777777" w:rsidR="00951D31" w:rsidRDefault="00951D31" w:rsidP="0092491E">
      <w:pPr>
        <w:rPr>
          <w:b/>
          <w:bCs/>
        </w:rPr>
      </w:pPr>
    </w:p>
    <w:p w14:paraId="498D6DFA" w14:textId="4E3C87D3" w:rsidR="00BE4917" w:rsidRDefault="00BE4917" w:rsidP="001851D4">
      <w:pPr>
        <w:pStyle w:val="Ttulo3"/>
        <w:numPr>
          <w:ilvl w:val="1"/>
          <w:numId w:val="12"/>
        </w:numPr>
        <w:rPr>
          <w:ins w:id="32" w:author="Roberto de Souza Baptista" w:date="2025-11-26T06:43:00Z" w16du:dateUtc="2025-11-26T09:43:00Z"/>
        </w:rPr>
        <w:pPrChange w:id="33" w:author="Roberto de Souza Baptista" w:date="2025-11-26T06:43:00Z" w16du:dateUtc="2025-11-26T09:43:00Z">
          <w:pPr>
            <w:pStyle w:val="Ttulo3"/>
          </w:pPr>
        </w:pPrChange>
      </w:pPr>
      <w:del w:id="34" w:author="Roberto de Souza Baptista" w:date="2025-11-26T06:43:00Z" w16du:dateUtc="2025-11-26T09:43:00Z">
        <w:r w:rsidDel="001851D4">
          <w:delText xml:space="preserve">6.4. </w:delText>
        </w:r>
      </w:del>
      <w:r>
        <w:t>Alunos</w:t>
      </w:r>
    </w:p>
    <w:p w14:paraId="04FF5080" w14:textId="1C317CD8" w:rsidR="00436E6E" w:rsidRDefault="001851D4" w:rsidP="00D10A95">
      <w:pPr>
        <w:rPr>
          <w:ins w:id="35" w:author="Roberto de Souza Baptista" w:date="2025-11-26T06:43:00Z" w16du:dateUtc="2025-11-26T09:43:00Z"/>
        </w:rPr>
      </w:pPr>
      <w:ins w:id="36" w:author="Roberto de Souza Baptista" w:date="2025-11-26T06:43:00Z" w16du:dateUtc="2025-11-26T09:43:00Z">
        <w:r>
          <w:t>[</w:t>
        </w:r>
        <w:r w:rsidR="00436E6E">
          <w:t>Caio Sudário – Mestrado</w:t>
        </w:r>
        <w:r>
          <w:t>]</w:t>
        </w:r>
      </w:ins>
    </w:p>
    <w:p w14:paraId="4B2B1A81" w14:textId="7D5524F9" w:rsidR="00436E6E" w:rsidRDefault="00436E6E" w:rsidP="00436E6E">
      <w:pPr>
        <w:rPr>
          <w:ins w:id="37" w:author="Roberto de Souza Baptista" w:date="2025-11-26T06:44:00Z" w16du:dateUtc="2025-11-26T09:44:00Z"/>
        </w:rPr>
      </w:pPr>
      <w:ins w:id="38" w:author="Roberto de Souza Baptista" w:date="2025-11-26T06:43:00Z" w16du:dateUtc="2025-11-26T09:43:00Z">
        <w:r>
          <w:t xml:space="preserve">[Juliana Bispo - </w:t>
        </w:r>
      </w:ins>
      <w:ins w:id="39" w:author="Roberto de Souza Baptista" w:date="2025-11-26T06:44:00Z" w16du:dateUtc="2025-11-26T09:44:00Z">
        <w:r>
          <w:t>Graduação</w:t>
        </w:r>
      </w:ins>
      <w:ins w:id="40" w:author="Roberto de Souza Baptista" w:date="2025-11-26T06:43:00Z" w16du:dateUtc="2025-11-26T09:43:00Z">
        <w:r>
          <w:t>]</w:t>
        </w:r>
      </w:ins>
    </w:p>
    <w:p w14:paraId="2B9CF9F2" w14:textId="084EA852" w:rsidR="00436E6E" w:rsidRDefault="00436E6E" w:rsidP="00436E6E">
      <w:pPr>
        <w:rPr>
          <w:ins w:id="41" w:author="Roberto de Souza Baptista" w:date="2025-11-26T06:44:00Z" w16du:dateUtc="2025-11-26T09:44:00Z"/>
        </w:rPr>
      </w:pPr>
      <w:ins w:id="42" w:author="Roberto de Souza Baptista" w:date="2025-11-26T06:44:00Z" w16du:dateUtc="2025-11-26T09:44:00Z">
        <w:r>
          <w:t xml:space="preserve">[Victor </w:t>
        </w:r>
        <w:r w:rsidR="007B4A8F">
          <w:t>Hugo - Doutorado</w:t>
        </w:r>
        <w:r>
          <w:t>]</w:t>
        </w:r>
      </w:ins>
    </w:p>
    <w:p w14:paraId="17895C5C" w14:textId="45BD9AA9" w:rsidR="007B4A8F" w:rsidRPr="001851D4" w:rsidRDefault="007B4A8F" w:rsidP="00436E6E">
      <w:pPr>
        <w:pPrChange w:id="43" w:author="Roberto de Souza Baptista" w:date="2025-11-26T06:43:00Z" w16du:dateUtc="2025-11-26T09:43:00Z">
          <w:pPr>
            <w:pStyle w:val="Ttulo3"/>
          </w:pPr>
        </w:pPrChange>
      </w:pPr>
      <w:ins w:id="44" w:author="Roberto de Souza Baptista" w:date="2025-11-26T06:44:00Z" w16du:dateUtc="2025-11-26T09:44:00Z">
        <w:r>
          <w:t xml:space="preserve">[Doutorando </w:t>
        </w:r>
        <w:r w:rsidR="00AC1641">
          <w:t>Anselmo</w:t>
        </w:r>
        <w:r>
          <w:t>]</w:t>
        </w:r>
      </w:ins>
    </w:p>
    <w:p w14:paraId="478B6423" w14:textId="77777777" w:rsidR="00BE4917" w:rsidRDefault="00BE4917" w:rsidP="0092491E">
      <w:pPr>
        <w:rPr>
          <w:b/>
          <w:bCs/>
        </w:rPr>
      </w:pPr>
    </w:p>
    <w:p w14:paraId="3F4B7D69" w14:textId="77777777" w:rsidR="00951D31" w:rsidRDefault="00951D31" w:rsidP="0092491E"/>
    <w:p w14:paraId="1B29178B" w14:textId="77777777" w:rsidR="00774733" w:rsidRDefault="00774733" w:rsidP="00383FF6"/>
    <w:p w14:paraId="46CCEC68" w14:textId="77777777" w:rsidR="00774733" w:rsidRPr="00383FF6" w:rsidRDefault="00774733" w:rsidP="00383FF6"/>
    <w:p w14:paraId="61C6B71C" w14:textId="77777777" w:rsidR="00A03B88" w:rsidRDefault="00A03B88"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67" w14:textId="6AC82A76"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88"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7. Resultados e Impactos Esperados (Item 7.7)</w:t>
      </w:r>
    </w:p>
    <w:p w14:paraId="6C2E6DBB" w14:textId="77777777" w:rsidR="003E2298" w:rsidRDefault="003E2298" w:rsidP="00511EF2">
      <w:pPr>
        <w:ind w:firstLine="0"/>
        <w:jc w:val="left"/>
        <w:rPr>
          <w:rStyle w:val="nfase"/>
        </w:rPr>
      </w:pPr>
      <w:r w:rsidRPr="00371C5C">
        <w:rPr>
          <w:rStyle w:val="nfase"/>
        </w:rPr>
        <w:t>[7.7.  Resultados e impactos esperados</w:t>
      </w:r>
      <w:r w:rsidRPr="00371C5C">
        <w:rPr>
          <w:rStyle w:val="nfase"/>
          <w:highlight w:val="yellow"/>
        </w:rPr>
        <w:t>, em complemento</w:t>
      </w:r>
      <w:r w:rsidRPr="00371C5C">
        <w:rPr>
          <w:rStyle w:val="nfase"/>
        </w:rPr>
        <w:t xml:space="preserve"> àqueles estabelecidos nos itens 3 e 4 desta Chamada;]</w:t>
      </w:r>
    </w:p>
    <w:p w14:paraId="2DD5FF8A" w14:textId="29726C77"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Os resultados e impactos esperados complementam os definidos na Chamada Pública nº 03/2025, com ênfase na transformação da assistência e na autonomia tecnológica do Distrito Federal.</w:t>
      </w:r>
    </w:p>
    <w:p w14:paraId="2DD5FF8B"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8D" w14:textId="798A8291"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7.1. Impacto Funcional e Social Direto</w:t>
      </w:r>
    </w:p>
    <w:p w14:paraId="1BCAF3BC" w14:textId="77777777" w:rsidR="00044784" w:rsidRDefault="00044784" w:rsidP="00044784">
      <w:r w:rsidRPr="00044784">
        <w:t>O resultado imediato esperado é o benefício direto a uma população significativa, estimada em 1.500 a 2.000 pacientes anualmente, incluindo vítimas de AVC e lesão medular. A aplicação dos protótipos de exoesqueletos híbridos visa:</w:t>
      </w:r>
    </w:p>
    <w:p w14:paraId="6DEE9BE1" w14:textId="7BAABEE8" w:rsidR="00044784" w:rsidRPr="00E54470" w:rsidRDefault="00044784" w:rsidP="00044784">
      <w:pPr>
        <w:jc w:val="left"/>
      </w:pPr>
      <w:r w:rsidRPr="00044784">
        <w:t>●     Melhora da Autonomia: Suporte na reabilitação que fortalece músculos, estimula a neuroplasticidade e possibilita a retomada da marcha</w:t>
      </w:r>
      <w:r>
        <w:t xml:space="preserve"> </w:t>
      </w:r>
      <w:r>
        <w:fldChar w:fldCharType="begin"/>
      </w:r>
      <w:r>
        <w:instrText xml:space="preserve"> ADDIN ZOTERO_ITEM CSL_CITATION {"citationID":"ollKgaDX","properties":{"formattedCitation":"(Calabr\\uc0\\u242{} et al., 2018; Lee et al., 2023; Rodr\\uc0\\u237{}guez-Fern\\uc0\\u225{}ndez; Lobo-Prat; Font-Llagunes, 2021; Zhang et al., 2024)","plainCitation":"(Calabrò et al., 2018; Lee et al., 2023; Rodríguez-Fernández; Lobo-Prat; Font-Llagunes, 2021; Zhang et al., 2024)","noteIndex":0},"citationItems":[{"id":362,"uris":["http://zotero.org/users/7085900/items/SLTQBQJA"],"itemData":{"id":362,"type":"article-journal","abstract":"BACKGROUND: The use of neurorobotic devices may improve gait recovery by entraining specific brain plasticity mechanisms, which may be a key issue for successful rehabilitation using such approach. We assessed whether the wearable exoskeleton, Ekso™, could get higher gait performance than conventional overground gait training (OGT) in patients with hemiparesis due to stroke in a chronic phase, and foster the recovery of specific brain plasticity mechanisms.\nMETHODS: We enrolled forty patients in a prospective, pre-post, randomized clinical study. Twenty patients underwent Ekso™ gait training (EGT) (45-min/session, five times/week), in addition to overground gait therapy, whilst 20 patients practiced an OGT of the same duration. All individuals were evaluated about gait performance (10 m walking test), gait cycle, muscle activation pattern (by recording surface electromyography from lower limb muscles), frontoparietal effective connectivity (FPEC) by using EEG, cortico-spinal excitability (CSE), and sensory-motor integration (SMI) from both primary motor areas by using Transcranial Magnetic Stimulation paradigm before and after the gait training.\nRESULTS: A significant effect size was found in the EGT-induced improvement in the 10 m walking test (d = 0.9, p &lt; 0.001), CSE in the affected side (d = 0.7, p = 0.001), SMI in the affected side (d = 0.5, p = 0.03), overall gait quality (d = 0.8, p = 0.001), hip and knee muscle activation (d = 0.8, p = 0.001), and FPEC (d = 0.8, p = 0.001). The strengthening of FPEC (r = 0.601, p &lt; 0.001), the increase of SMI in the affected side (r = 0.554, p &lt; 0.001), and the decrease of SMI in the unaffected side (r = - 0.540, p &lt; 0.001) were the most important factors correlated with the clinical improvement.\nCONCLUSIONS: Ekso™ gait training seems promising in gait rehabilitation for post-stroke patients, besides OGT. Our study proposes a putative neurophysiological basis supporting Ekso™ after-effects. This knowledge may be useful to plan highly patient-tailored gait rehabilitation protocols.\nTRIAL REGISTRATION: ClinicalTrials.gov , NCT03162263 .","container-title":"Journal of Neuroengineering and Rehabilitation","DOI":"10.1186/s12984-018-0377-8","ISSN":"1743-0003","issue":"1","journalAbbreviation":"J Neuroeng Rehabil","language":"eng","note":"PMID: 29695280\nPMCID: PMC5918557","page":"35","source":"PubMed","title":"Shaping neuroplasticity by using powered exoskeletons in patients with stroke: a randomized clinical trial","title-short":"Shaping neuroplasticity by using powered exoskeletons in patients with stroke","volume":"15","author":[{"family":"Calabrò","given":"Rocco Salvatore"},{"family":"Naro","given":"Antonino"},{"family":"Russo","given":"Margherita"},{"family":"Bramanti","given":"Placido"},{"family":"Carioti","given":"Luigi"},{"family":"Balletta","given":"Tina"},{"family":"Buda","given":"Antonio"},{"family":"Manuli","given":"Alfredo"},{"family":"Filoni","given":"Serena"},{"family":"Bramanti","given":"Alessia"}],"issued":{"date-parts":[["2018",4,25]]}}},{"id":370,"uris":["http://zotero.org/users/7085900/items/6WYEGI4U"],"itemData":{"id":370,"type":"article-journal","abstract":"Robotic-exoskeleton-assisted gait rehabilitation improves lower limb strength and functions in post-stroke patients. However, the predicting factors of significant improvement are unclear. We recruited 38 post-stroke hemiparetic patients whose stroke onsets were &lt;6 months. They were randomly assigned to two groups: a control group receiving a regular rehabilitation program, and an experimental group receiving in addition a robotic exoskeletal rehabilitation component. After 4 weeks of training, both groups showed significant improvement in the strength and functions of their lower limbs, as well as health-related quality of life. However, the experimental group showed significantly better improvement in the following aspects: knee flexion torque at 60°/s, 6 min walk test distance, and the mental subdomain and the total score on a 12-item Short Form Survey (SF-12). Further logistic regression analyses showed that robotic training was the best predictor of a greater improvement in both the 6 min walk test and the total score on the SF-12. In conclusion, robotic-exoskeleton-assisted gait rehabilitation improved lower limb strength, motor performance, walking speed, and quality of life in these stroke patients.","container-title":"Bioengineering","DOI":"10.3390/bioengineering10050585","ISSN":"2306-5354","issue":"5","language":"en","license":"http://creativecommons.org/licenses/by/3.0/","note":"publisher: Multidisciplinary Digital Publishing Institute","page":"585","source":"www.mdpi.com","title":"Therapeutic Effects of Robotic-Exoskeleton-Assisted Gait Rehabilitation and Predictive Factors of Significant Improvements in Stroke Patients: A Randomized Controlled Trial","title-short":"Therapeutic Effects of Robotic-Exoskeleton-Assisted Gait Rehabilitation and Predictive Factors of Significant Improvements in Stroke Patients","volume":"10","author":[{"family":"Lee","given":"Yi-Heng"},{"family":"Ko","given":"Li-Wei"},{"family":"Hsu","given":"Chiann-Yi"},{"family":"Cheng","given":"Yuan-Yang"}],"issued":{"date-parts":[["2023",5]]}}},{"id":372,"uris":["http://zotero.org/users/7085900/items/IX8MLMBP"],"itemData":{"id":372,"type":"article-journal","abstract":"Gait disorders can reduce the quality of life for people with neuromuscular impairments. Therefore, walking recovery is one of the main priorities for counteracting sedentary lifestyle, reducing secondary health conditions and restoring legged mobility. At present, wearable powered lower-limb exoskeletons are emerging as a revolutionary technology for robotic gait rehabilitation. This systematic review provides a comprehensive overview on wearable lower-limb exoskeletons for people with neuromuscular impairments, addressing the following three questions: (1) what is the current technological status of wearable lower-limb exoskeletons for gait rehabilitation?, (2) what is the methodology used in the clinical validations of wearable lower-limb exoskeletons?, and (3) what are the benefits and current evidence on clinical efficacy of wearable lower-limb exoskeletons? We analyzed 87 clinical studies focusing on both device technology (e.g., actuators, sensors, structure) and clinical aspects (e.g., training protocol, outcome measures, patient impairments), and make available the database with all the compiled information. The results of the literature survey reveal that wearable exoskeletons have potential for a number of applications including early rehabilitation, promoting physical exercise, and carrying out daily living activities both at home and the community. Likewise, wearable exoskeletons may improve mobility and independence in non-ambulatory people, and may reduce secondary health conditions related to sedentariness, with all the advantages that this entails. However, the use of this technology is still limited by heavy and bulky devices, which require supervision and the use of walking aids. In addition, evidence supporting their benefits is still limited to short-intervention trials with few participants and diversity among their clinical protocols. Wearable lower-limb exoskeletons for gait rehabilitation are still in their early stages of development and randomized control trials are needed to demonstrate their clinical efficacy.","container-title":"Journal of NeuroEngineering and Rehabilitation","DOI":"10.1186/s12984-021-00815-5","ISSN":"1743-0003","issue":"1","journalAbbreviation":"Journal of NeuroEngineering and Rehabilitation","page":"22","source":"BioMed Central","title":"Systematic review on wearable lower-limb exoskeletons for gait training in neuromuscular impairments","volume":"18","author":[{"family":"Rodríguez-Fernández","given":"Antonio"},{"family":"Lobo-Prat","given":"Joan"},{"family":"Font-Llagunes","given":"Josep M."}],"issued":{"date-parts":[["2021",2,1]]}}},{"id":365,"uris":["http://zotero.org/users/7085900/items/ZBDA2</w:instrText>
      </w:r>
      <w:r w:rsidRPr="006B573C">
        <w:rPr>
          <w:lang w:val="es-ES"/>
        </w:rPr>
        <w:instrText xml:space="preserve">3U7"],"itemData":{"id":365,"type":"article-journal","abstract":"This pilot study aimed to investigate the </w:instrText>
      </w:r>
      <w:r w:rsidRPr="00044784">
        <w:rPr>
          <w:lang w:val="es-ES"/>
        </w:rPr>
        <w:instrText xml:space="preserve">effects of REX exoskeleton rehabilitation robot training on the balance and lower limb function in patients with sub-acute stroke.","container-title":"Journal of NeuroEngineering and Rehabilitation","DOI":"10.1186/s12984-024-01391-0","ISSN":"1743-0003","issue":"1","journalAbbreviation":"Journal of NeuroEngineering and Rehabilitation","page":"98","source":"BioMed Central","title":"Exoskeleton rehabilitation robot training for balance and lower limb function in sub-acute stroke patients: a pilot, randomized controlled trial","title-short":"Exoskeleton rehabilitation robot training for balance and lower limb function in sub-acute stroke patients","volume":"21","author":[{"family":"Zhang","given":"Yuting"},{"family":"Zhao","given":"Weiwei"},{"family":"Wan","given":"Chunli"},{"family":"Wu","given":"Xixi"},{"family":"Huang","given":"Junhao"},{"family":"Wang","given":"Xue"},{"family":"Huang","given":"Guilan"},{"family":"Ding","given":"Wenjuan"},{"family":"Chen","given":"Yating"},{"family":"Yang","given":"Jinyu"},{"family":"Su","given":"Bin"},{"family":"Xu","given":"Yi"},{"family":"Zhou","given":"Zhengguo"},{"family":"Zhang","given":"Xuting"},{"family":"Miao","given":"Fengdong"},{"family":"Li","given":"Jianan"},{"family":"LI","given":"Yongqiang"}],"issued":{"date-parts":[["2024",6,8]]}}}],"schema":"https://github.com/citation-style-language/schema/raw/master/csl-citation.json"} </w:instrText>
      </w:r>
      <w:r>
        <w:fldChar w:fldCharType="separate"/>
      </w:r>
      <w:r w:rsidRPr="00044784">
        <w:rPr>
          <w:lang w:val="es-ES"/>
        </w:rPr>
        <w:t xml:space="preserve">(Calabrò et al., 2018; </w:t>
      </w:r>
      <w:r w:rsidRPr="00044784">
        <w:rPr>
          <w:lang w:val="es-ES"/>
        </w:rPr>
        <w:lastRenderedPageBreak/>
        <w:t>Lee et al., 2023; Rodríguez-Fernández; Lobo-Prat; Font-Llagunes, 2021; Zhang et al., 2024)</w:t>
      </w:r>
      <w:r>
        <w:fldChar w:fldCharType="end"/>
      </w:r>
      <w:r w:rsidRPr="00044784">
        <w:rPr>
          <w:lang w:val="es-ES"/>
        </w:rPr>
        <w:t xml:space="preserve">. </w:t>
      </w:r>
      <w:r w:rsidRPr="00044784">
        <w:t>Exoesqueletos podem aprimorar a capacidade de caminhar, o equilíbrio e reduzir a espasticidade, impactando positivamente a qualidade de vida e a autonomia</w:t>
      </w:r>
      <w:r>
        <w:t xml:space="preserve"> </w:t>
      </w:r>
      <w:r>
        <w:fldChar w:fldCharType="begin"/>
      </w:r>
      <w:r>
        <w:instrText xml:space="preserve"> ADDIN ZOTERO_ITEM CSL_CITATION {"citationID":"PFCNZ7kH","properties":{"formattedCitation":"(Lora-Millan et al., 2023; Pires et al., 2019; Zhang et al., 2024)","plainCitation":"(Lora-Millan et al., 2023; Pires et al., 2019; Zhang et al., 2024)","noteIndex":0},"citationItems":[{"id":368,"uris":["http://zotero.org/users/7085900/items/KK9FMIA7"],"itemData":{"id":368,"type":"article-journal","abstract":"Hemiparetic gait is the most common motor-disorder after stroke and, in spite of rehabilitation efforts, it is persistent in 50% of community dwelling stroke-survivors. Robotic exoskeletons have been proposed as assistive devices to support impaired joints. An example of these devices is the REFLEX knee exoskeleton, which assists the gait of hemiparetic subjects and whose action seems to be properly embodied by stroke survivors, who were able to adapt the motion of their non-assisted limbs and, therefore, reduce their compensation mechanisms. This paper presents an experimental validation carried out to deepen into the effects of REFLEX’s assistance in hemiparetic subjects. Special attention was paid to the effect produced in the muscular activity as a metric to evaluate the embodiment of this technology. Significant differences were obtained at the subject level due to the assistance; however, the high dispersion of the measured outcomes avoided extracting global effects at the group level. These results highlight the need of individually tailoring the action of the robot to the individual needs of each patient to maximize the beneficial outcomes. Extra research effort should be done to elucidate the neural mechanisms involved in the embodiment of external devices by stroke survivors.","container-title":"Scientific Reports","DOI":"10.1038/s41598-023-50387-8","ISSN":"2045-2322","issue":"1","journalAbbreviation":"Sci Rep","language":"en","license":"2023 The Author(s)","note":"publisher: Nature Publishing Group","page":"22908","source":"www.nature.com","title":"Robotic exoskeleton embodiment in post-stroke hemiparetic patients: an experimental study about the integration of the assistance provided by the REFLEX knee exoskeleton","title-short":"Robotic exoskeleton embodiment in post-stroke hemiparetic patients","volume":"13","author":[{"family":"Lora-Millan","given":"Julio Salvador"},{"family":"Sanchez-Cuesta","given":"Francisco José"},{"family":"Romero","given":"Juan Pablo"},{"family":"Moreno","given":"Juan C."},{"family":"Rocon","given":"Eduardo"}],"issued":{"date-parts":[["2023",12,21]]}}},{"id":374,"uris":["http://zotero.org/users/7085900/items/FLE796WG"],"itemData":{"id":374,"type":"article-journal","abstract":"One of the main goals of rehabilitation following spinal cord injury is gait training. This approach may be associated with the reconfiguration of the spinal and interneuron reflexes, enhancing the neuroplasticity that leads to the recovery of gait capacity. The afferent input related to load and hip-joint position are crucial in generating a gait pattern and consequently in gait training. The recent introduction of robotic devices for the recovery of walking function in patients with incomplete spinal cord injury, improves the consistency of training and increase the intensity of therapy in a safe environment. Functional outcome is assessed by appropriate spinal cord injury scales and tests. The use of robotic devices implies a vast knowledge of the indications, benefits, limitations and safety measures required for each device and each patient. There are several types of robotic systems currently available for use in gait rehabilitation. However, the authors intend to describe the main advantages and limitations of two robotic systems, Lokomat® and EKSO GT®, as well as to perform a brief review of the neurophysiology and evaluation of prognostic factors of walking recovery after spinal cord injury.","container-title":"Revista da Sociedade Portuguesa de Medicina Física e de Reabilitação","DOI":"10.25759/spmfr.273","ISSN":"0872-9204","issue":"3","language":"pt","license":"Direitos de Autor (c) 2019 Revista da Sociedade Portuguesa de Medicina Física e de Reabilitação","page":"23-30","source":"spmfrjournal.org","title":"Reeducação da Marcha na Lesão Medular, a Propósito de Dois Sistemas Robóticos: o Lokomat® e o EKSO GT®","title-short":"Reeducação da Marcha na Lesão Medular, a Propósito de Dois Sistemas Robóticos","volume":"31","author":[{"family":"Pires","given":"Gonçalo"},{"family":"Fortunato","given":"Jorge"},{"family":"Amorim","given":"Isabel"},{"family":"Faria","given":"Filipa"}],"issued":{"date-parts":[["2019",10,17]]}}},{"id":365,"uris":["http://zotero.org/users/7085900/items/ZBDA2</w:instrText>
      </w:r>
      <w:r w:rsidRPr="007C1527">
        <w:rPr>
          <w:lang w:val="en-US"/>
        </w:rPr>
        <w:instrText xml:space="preserve">3U7"],"itemData":{"id":365,"type":"article-journal","abstract":"This pilot study aimed to investigate the effects of REX exoskeleton rehabilitation robot training on the balance and lower limb function in patients with sub-acute stroke.","container-title":"Journal of NeuroEngineering and Rehabilitation","DOI":"10.1186/s12984-024-01391-0","ISSN":"1743-0003","issue":"1","journalAbbreviation":"Journal of NeuroEngineering and Rehabilitation","page":"98","source":"BioMed Central","title":"Exoskeleton rehabilitation robot training for balance and lower limb function in sub-acute stroke patients: a pilot, randomized controlled trial","title-short":"Exoskeleton rehabilitation robot training for balance and lower limb function in sub-acute stroke patients","volume":"21","author":[{"family":"Zhang","given":"Yuting"},{"family":"Zhao","given":"Weiwei"},{"family":"Wan","given":"Chunli"},{"family":"Wu","given":"Xixi"},{"family":"Huang","given":"Junhao"},{"family":"Wang","given":"Xue"},{"family":"Huang","given":"Guilan"},{"family":"Ding","given":"Wenjuan"},{"family":"Chen","given":"Yating"},{"family":"Yang","given":"Jinyu"},{"family":"Su","given":"Bin"},{"family":"Xu","given":"Yi"},{"family":"Zhou","given":"Zhengguo"},{"family":"Zhang","given":"Xuting"},{"family":"Miao","given":"Fengdong"},{"family":"Li","given":"Jianan"},{"family":"LI","given":"Yongqiang"}],"issued":{"date-parts":[["2024",6,8]]}}}],"schema":"https://github.com/citation-style-language/schema/raw/master/csl-citation.json"} </w:instrText>
      </w:r>
      <w:r>
        <w:fldChar w:fldCharType="separate"/>
      </w:r>
      <w:r w:rsidRPr="007C1527">
        <w:rPr>
          <w:lang w:val="en-US"/>
        </w:rPr>
        <w:t>(Lora-Millan et al., 2023; Pires et al., 2019; Zhang et al., 2024)</w:t>
      </w:r>
      <w:r>
        <w:fldChar w:fldCharType="end"/>
      </w:r>
      <w:r w:rsidRPr="007C1527">
        <w:rPr>
          <w:lang w:val="en-US"/>
        </w:rPr>
        <w:t>.</w:t>
      </w:r>
      <w:r w:rsidRPr="007C1527">
        <w:rPr>
          <w:lang w:val="en-US"/>
        </w:rPr>
        <w:br/>
      </w:r>
      <w:r w:rsidRPr="00044784">
        <w:t>●     Otimização de Custos: Potencial redução do tempo de reabilitação e da necessidade de sessões, resultando em maior eficiência do serviço público e cuidado mais humanizado</w:t>
      </w:r>
      <w:r>
        <w:t xml:space="preserve"> </w:t>
      </w:r>
      <w:r>
        <w:fldChar w:fldCharType="begin"/>
      </w:r>
      <w:r>
        <w:instrText xml:space="preserve"> ADDIN ZOTERO_ITEM CSL_CITATION {"citationID":"ExZembwP","properties":{"formattedCitation":"(Laparidou et al., 2021)","plainCitation":"(Laparidou et al., 2021)","noteIndex":0},"citationItems":[{"id":355,"uris":["http://zotero.org/users/7085900/items/ZP532KQ6"],"itemData":{"id":355,"type":"article-journal","abstract":"Abstract\n            \n              Background\n              In recent years, robotic rehabilitation devices have often been used for motor training. However, to date, no systematic reviews of qualitative studies exploring the end-user experiences of robotic devices in motor rehabilitation have been published. The aim of this study was to review end-users’ (patients, carers and healthcare professionals) experiences with robotic devices in motor rehabilitation, by conducting a systematic review and thematic meta-synthesis of qualitative studies concerning the users’ experiences with such robotic devices.\n            \n            \n              Methods\n              Qualitative studies and mixed-methods studies with a qualitative element were eligible for inclusion. Nine electronic databases were searched from inception to August 2020, supplemented with internet searches and forward and backward citation tracking from the included studies and review articles. Data were synthesised thematically following the Thomas and Harden approach. The CASP Qualitative Checklist was used to assess the quality of the included studies of this review.\n            \n            \n              Results\n              The search strategy identified a total of 13,556 citations and after removing duplicates and excluding citations based on title and abstract, and full text screening, 30 studies were included. All studies were considered of acceptable quality. We developed six analytical themes: logistic barriers; technological challenges; appeal and engagement; supportive interactions and relationships; benefits for physical, psychological, and social function(ing); and expanding and sustaining therapeutic options.\n            \n            \n              Conclusions\n              Despite experiencing technological and logistic challenges, participants found robotic devices acceptable, useful and beneficial (physically, psychologically, and socially), as well as fun and interesting. Having supportive relationships with significant others and positive therapeutic relationships with healthcare staff were considered the foundation for successful rehabilitation and recovery.","container-title":"Journal of NeuroEngineering and Rehabilitation","DOI":"10.1186/s12984-021-00976-3","ISSN":"1743-0003","issue":"1","journalAbbreviation":"J NeuroEngineering Rehabil","language":"en","page":"181","source":"DOI.org (Crossref)","title":"Patient, carer, and staff perceptions of robotics in motor rehabilitation: a systematic review and qualitative meta-synthesis","title-short":"Patient, carer, and staff perceptions of robotics in motor rehabilitation","volume":"18","author":[{"family":"Laparidou","given":"Despina"},{"family":"Curtis","given":"Ffion"},{"family":"Akanuwe","given":"Joseph"},{"family":"Goher","given":"Khaled"},{"family":"Niroshan Siriwardena","given":"A."},{"family":"Kucukyilmaz","given":"Ayse"}],"issued":{"date-parts":[["2021",12]]}}}],"schema":"https://github.com/citation-style-language/schema/raw/master/csl-citation.json"} </w:instrText>
      </w:r>
      <w:r>
        <w:fldChar w:fldCharType="separate"/>
      </w:r>
      <w:r w:rsidRPr="00044784">
        <w:t>(Laparidou et al., 2021)</w:t>
      </w:r>
      <w:r>
        <w:fldChar w:fldCharType="end"/>
      </w:r>
      <w:r w:rsidRPr="00044784">
        <w:t>.</w:t>
      </w:r>
      <w:r w:rsidRPr="00044784">
        <w:br/>
        <w:t xml:space="preserve">●     Benefícios Secundários: Prevenção de complicações associadas à imobilidade, como osteoporose, úlceras de pressão e redução da espasticidade, além de gerar impacto emocional positivo </w:t>
      </w:r>
      <w:r>
        <w:fldChar w:fldCharType="begin"/>
      </w:r>
      <w:r>
        <w:instrText xml:space="preserve"> ADDIN ZOTERO_ITEM CSL_CITATION {"citationID":"yzA7eQoc","properties":{"formattedCitation":"(Molazadeh et al., 2021; Rodr\\uc0\\u237{}guez-Fern\\uc0\\u225{}ndez; Lobo-Prat; Font-Llagunes, 2021)","plainCitation":"(Molazadeh et al., 2021; Rodríguez-Fernández; Lobo-Prat; Font-Llagunes, 2021)","noteIndex":0},"citationItems":[{"id":383,"uris":["http://zotero.org/users/7085900/items/5BHE6XD7"],"itemData":{"id":383,"type":"article-journal","abstract":"A hybrid exoskeleton comprising a powered exoskeleton and functional electrical stimulation (FES) is a promising technology for restoration of standing and walking functions after a neurological injury. Its shared control remains challenging due to the need to optimally distribute joint torques among FES and the powered exoskeleton while compensating for the FES-induced muscle fatigue and ensuring performance despite highly nonlinear and uncertain skeletal muscle behavior. This study develops a bi-level hierarchical control design for shared control of a powered exoskeleton and FES to overcome these challenges. A higher-level neural network–based iterative learning controller (NNILC) is derived to generate torques needed to drive the hybrid system. Then, a low-level model predictive control (MPC)-based allocation strategy optimally distributes the torque contributions between FES and the exoskeleton’s knee motors based on the muscle fatigue and recovery characteristics of a participant’s quadriceps muscles. A Lyapunov-like stability analysis proves global asymptotic tracking of state-dependent desired joint trajectories. The experimental results on four non-disabled participants validate the effectiveness of the proposed NNILC-MPC framework. The root mean square error (RMSE) of the knee joint and the hip joint was reduced by 71.96 and 74.57%, respectively, in the fourth iteration compared to the RMSE in the 1st sit-to-stand iteration.","container-title":"Frontiers in Robotics and AI","DOI":"10.3389/frobt.2021.711388","ISSN":"2296-9144","journalAbbreviation":"Front. Robot. AI","language":"English","note":"publisher: Frontiers","source":"Frontiers","title":"Shared Control of a Powered Exoskeleton and Functional Electrical Stimulation Using Iterative Learning","URL":"https://www.frontiersin.org/journals/robotics-and-ai/articles/10.3389/frobt.2021.711388/full","volume":"8","author":[{"family":"Molazadeh","given":"Vahidreza"},{"family":"Zhang","given":"Qiang"},{"family":"Bao","given":"Xuefeng"},{"family":"Dicianno","given":"Brad E."},{"family":"Sharma","given":"Nitin"}],"accessed":{"date-parts":[["2025",11,17]]},"issued":{"date-parts":[["2021",11,3]]}}},{"id":372,"uris":["http://zotero.org/users/7085900/items/IX8MLMBP"],"itemData":{"id":372,"type":"article-journal","abstract":"Gait disorders can reduce the quality of life for people with neuromuscular impairments. Therefore, walking recovery is one of the main priorities for counteracting sedentary lifestyle, reducing secondary health conditions and restoring legged mobility. At present, wearable powered lower-limb exoskeletons are emerging as a revolutionary technology for robotic gait rehabilitation. This systematic review provides a comprehensive overview on wearable lower-limb exoskeletons for people with neuromuscular impairments, addressing the following three questions: (1) what is the current technological status of wearable lower-limb exoskeletons for gait rehabilitation?, (2) what is the methodology used in the clinical validations of wearable lower-limb exoskeletons?, and (3) what are the benefits and current evidence on clinical efficacy of wearable lower-limb exoskeletons? We analyzed 87 clinical studies focusing on both device technology (e.g., actuators, sensors, structure) and clinical aspects (e.g., training protocol, outcome measures, patient impairments), and make available the database with all the compiled information. The results of the literature survey reveal that wearable exoskeletons have potential fo</w:instrText>
      </w:r>
      <w:r w:rsidRPr="00E54470">
        <w:instrText xml:space="preserve">r a number of applications including early rehabilitation, promoting physical exercise, and carrying out daily living activities both at home and the community. Likewise, wearable exoskeletons may improve mobility and independence in non-ambulatory people, and may reduce secondary health conditions related to sedentariness, with all the advantages that this entails. However, the use of this technology is still limited by heavy and bulky devices, which require supervision and the use of walking aids. In addition, evidence supporting their benefits is still limited to short-intervention trials with few participants and diversity among their clinical protocols. Wearable lower-limb exoskeletons for gait rehabilitation are still in their early stages of development and randomized control trials are needed to demonstrate their clinical efficacy.","container-title":"Journal of NeuroEngineering and Rehabilitation","DOI":"10.1186/s12984-021-00815-5","ISSN":"1743-0003","issue":"1","journalAbbreviation":"Journal of NeuroEngineering and Rehabilitation","page":"22","source":"BioMed Central","title":"Systematic review on wearable lower-limb exoskeletons for gait training in neuromuscular impairments","volume":"18","author":[{"family":"Rodríguez-Fernández","given":"Antonio"},{"family":"Lobo-Prat","given":"Joan"},{"family":"Font-Llagunes","given":"Josep M."}],"issued":{"date-parts":[["2021",2,1]]}}}],"schema":"https://github.com/citation-style-language/schema/raw/master/csl-citation.json"} </w:instrText>
      </w:r>
      <w:r>
        <w:fldChar w:fldCharType="separate"/>
      </w:r>
      <w:r w:rsidRPr="00E54470">
        <w:t>(Molazadeh et al., 2021; Rodríguez-Fernández; Lobo-Prat; Font-Llagunes, 2021)</w:t>
      </w:r>
      <w:r>
        <w:fldChar w:fldCharType="end"/>
      </w:r>
      <w:r w:rsidRPr="00E54470">
        <w:t>.</w:t>
      </w:r>
    </w:p>
    <w:p w14:paraId="5092FB3A" w14:textId="77777777" w:rsidR="00E54470" w:rsidRDefault="00E54470" w:rsidP="00E54470"/>
    <w:p w14:paraId="16920C29" w14:textId="5F020520" w:rsidR="004E795C" w:rsidRPr="00E54470" w:rsidRDefault="009537EE" w:rsidP="00E54470">
      <w:r w:rsidRPr="00E54470">
        <w:t xml:space="preserve">Em resumo, </w:t>
      </w:r>
      <w:r w:rsidR="000235AF">
        <w:t xml:space="preserve">buscam-se os seguintes </w:t>
      </w:r>
      <w:r w:rsidR="00442773">
        <w:t>resultados funcionais e sociais:</w:t>
      </w:r>
    </w:p>
    <w:p w14:paraId="40D99AC2" w14:textId="77777777" w:rsidR="00442773" w:rsidRPr="00442773" w:rsidRDefault="00442773" w:rsidP="00442773">
      <w:r w:rsidRPr="00442773">
        <w:rPr>
          <w:b/>
          <w:bCs/>
        </w:rPr>
        <w:t>Benefício Clínico Primário:</w:t>
      </w:r>
      <w:r w:rsidRPr="00442773">
        <w:t> Redução significativa da incapacidade funcional em população estimada de </w:t>
      </w:r>
      <w:r w:rsidRPr="00442773">
        <w:rPr>
          <w:b/>
          <w:bCs/>
        </w:rPr>
        <w:t>1.500 a 2.000 pacientes/ano</w:t>
      </w:r>
      <w:r w:rsidRPr="00442773">
        <w:t>, com possibilidade de expansão posterior. Esperados ganhos de: (i) melhora ≥20% em força muscular; (ii) redução ≥30% em espasticidade; (iii) redução de 40% nas sessões de fisioterapia necessárias; (iv) aumento de autonomia funcional.</w:t>
      </w:r>
    </w:p>
    <w:p w14:paraId="7712E1D6" w14:textId="77777777" w:rsidR="00442773" w:rsidRPr="00442773" w:rsidRDefault="00442773" w:rsidP="00442773">
      <w:r w:rsidRPr="00442773">
        <w:rPr>
          <w:b/>
          <w:bCs/>
        </w:rPr>
        <w:t>Impacto Socioeconômico:</w:t>
      </w:r>
      <w:r w:rsidRPr="00442773">
        <w:t> Economia média estimada de R$ 40 mil por paciente ao longo de 5 anos (redução de custos com fisioterapia, cuidadores, internações; ganho com retorno ao trabalho). Projeção de impacto econômico acumulado &gt;R$ 300 milhões em benefício ao SUS-DF em 5 anos.</w:t>
      </w:r>
    </w:p>
    <w:p w14:paraId="2A6EB505" w14:textId="77777777" w:rsidR="00442773" w:rsidRPr="00442773" w:rsidRDefault="00442773" w:rsidP="00442773">
      <w:r w:rsidRPr="00442773">
        <w:rPr>
          <w:b/>
          <w:bCs/>
        </w:rPr>
        <w:t>Benefícios Secundários:</w:t>
      </w:r>
      <w:r w:rsidRPr="00442773">
        <w:t> Prevenção de complicações (osteoporose, úlceras, deformidades); impactos psicológicos positivos; melhoria de qualidade de vida; possibilidade de retorno à atividade produtiva e social.</w:t>
      </w:r>
    </w:p>
    <w:p w14:paraId="2DD5FF91" w14:textId="6DFF15A7" w:rsidR="005C5A99" w:rsidRPr="00442773" w:rsidRDefault="005C5A99" w:rsidP="00044784"/>
    <w:p w14:paraId="2DD5FF94" w14:textId="3EE8A936"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7.2. Geração de Conhecimento, Propriedade Intelectual e Transferência</w:t>
      </w:r>
    </w:p>
    <w:p w14:paraId="2DD5FF95" w14:textId="7CD836F4"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 projeto produzirá conhecimento de fronteira (publicações científicas) e ativos intangíveis (patentes, softwares). A geração de Propriedade Intelectual (PI) é </w:t>
      </w:r>
      <w:r>
        <w:rPr>
          <w:rFonts w:ascii="Google Sans Text" w:eastAsia="Google Sans Text" w:hAnsi="Google Sans Text" w:cs="Google Sans Text"/>
          <w:color w:val="1B1C1D"/>
        </w:rPr>
        <w:lastRenderedPageBreak/>
        <w:t>incentivada, sendo os direitos compartilhados em percentuais iguais entre a FAPDF, o Outorgado/Coordenador e a Instituição Executora, garantindo o retorno público do investimento. A formação de 25 pós-graduandos em 5 anos</w:t>
      </w:r>
      <w:r w:rsidR="0079719D">
        <w:rPr>
          <w:rFonts w:ascii="Google Sans Text" w:eastAsia="Google Sans Text" w:hAnsi="Google Sans Text" w:cs="Google Sans Text"/>
          <w:color w:val="1B1C1D"/>
        </w:rPr>
        <w:t xml:space="preserve"> com o uso de 10 bolsas para Graduação, Mestrado e Doutorado deste edital,</w:t>
      </w:r>
      <w:r>
        <w:rPr>
          <w:rFonts w:ascii="Google Sans Text" w:eastAsia="Google Sans Text" w:hAnsi="Google Sans Text" w:cs="Google Sans Text"/>
          <w:color w:val="1B1C1D"/>
        </w:rPr>
        <w:t xml:space="preserve"> garantirá a sustentabilidade intelectual e operacional do Centro, gerando a massa crítica necessária para manter o DF na vanguarda da tecnologia assistiva.</w:t>
      </w:r>
    </w:p>
    <w:p w14:paraId="2DD5FF96"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97" w14:textId="7777777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7.3. Potencial de Transferência Tecnológica e Sustentabilidade</w:t>
      </w:r>
    </w:p>
    <w:p w14:paraId="2DD5FF99" w14:textId="1DCB2C18"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Um resultado fundamental para o Programa Desafio DF é a geração de insumos que subsidiem futuras aquisições de inovação pelo setor público. O Protótipo Híbrido (MVP - Meta M1), validado clinicamente (Meta M2), funcionará como a </w:t>
      </w:r>
      <w:r>
        <w:rPr>
          <w:rFonts w:ascii="Google Sans Text" w:eastAsia="Google Sans Text" w:hAnsi="Google Sans Text" w:cs="Google Sans Text"/>
          <w:b/>
          <w:bCs/>
          <w:color w:val="1B1C1D"/>
        </w:rPr>
        <w:t>Prova de Conceito (PoC)</w:t>
      </w:r>
      <w:r>
        <w:rPr>
          <w:rFonts w:ascii="Google Sans Text" w:eastAsia="Google Sans Text" w:hAnsi="Google Sans Text" w:cs="Google Sans Text"/>
          <w:color w:val="1B1C1D"/>
        </w:rPr>
        <w:t xml:space="preserve"> necessária. Essa PoC estabelece a viabilidade técnica e a especificação de custo para que a SES-DF/IGESDF possa, subsequentemente, utilizar mecanismos legais (ETEC ou CPSI) para contratar a solução inovadora desenvolvida localmente. Isso impede que o Brasil se torne dependente de soluções importadas, promovendo a autonomia científica e tecnológica do país. O projeto estrutura um modelo de sustentabilidade (Meta M5) que integra o SUS, fomento à inovação e parcerias, posicionando o DF como um polo de inovação em tecnologia assistiva.</w:t>
      </w:r>
    </w:p>
    <w:p w14:paraId="2DD5FF9A" w14:textId="6581BA35" w:rsidR="005C5A99" w:rsidRDefault="00A748EA" w:rsidP="00A748EA">
      <w:pPr>
        <w:pStyle w:val="Ttulo3"/>
      </w:pPr>
      <w:r>
        <w:t>7.4. Resumo dos impactos</w:t>
      </w:r>
    </w:p>
    <w:p w14:paraId="51CBAE26" w14:textId="4AA82E80" w:rsidR="002C0F00" w:rsidRDefault="00120E42" w:rsidP="006837FD">
      <w:pPr>
        <w:pStyle w:val="Ttulo4"/>
      </w:pPr>
      <w:r w:rsidRPr="002C0F00">
        <w:t>Exoesqueleto Comercial</w:t>
      </w:r>
    </w:p>
    <w:p w14:paraId="31F22531" w14:textId="04FF50CE" w:rsidR="002C0F00" w:rsidRPr="002C0F00" w:rsidRDefault="002C0F00" w:rsidP="002C0F00">
      <w:r w:rsidRPr="002C0F00">
        <w:rPr>
          <w:b/>
          <w:bCs/>
        </w:rPr>
        <w:t>Benefício Clínico:</w:t>
      </w:r>
    </w:p>
    <w:p w14:paraId="31899574" w14:textId="77777777" w:rsidR="002C0F00" w:rsidRPr="002C0F00" w:rsidRDefault="002C0F00" w:rsidP="006A13CC">
      <w:pPr>
        <w:pStyle w:val="PargrafodaLista"/>
        <w:numPr>
          <w:ilvl w:val="0"/>
          <w:numId w:val="42"/>
        </w:numPr>
      </w:pPr>
      <w:r w:rsidRPr="002C0F00">
        <w:t>População-alvo: 50-80 pacientes/ano (AVC agudo/subagudo, lesão medular incompleta, com potencial de recuperação significativa)</w:t>
      </w:r>
    </w:p>
    <w:p w14:paraId="06375604" w14:textId="77777777" w:rsidR="002C0F00" w:rsidRPr="002C0F00" w:rsidRDefault="002C0F00" w:rsidP="006A13CC">
      <w:pPr>
        <w:pStyle w:val="PargrafodaLista"/>
        <w:numPr>
          <w:ilvl w:val="0"/>
          <w:numId w:val="42"/>
        </w:numPr>
      </w:pPr>
      <w:r w:rsidRPr="002C0F00">
        <w:t>Melhora esperada: ≥25% em 10MWT, ≥30% em força, redução de espasticidade</w:t>
      </w:r>
    </w:p>
    <w:p w14:paraId="6DDE8C50" w14:textId="77777777" w:rsidR="002C0F00" w:rsidRDefault="002C0F00" w:rsidP="002C0F00">
      <w:pPr>
        <w:rPr>
          <w:b/>
          <w:bCs/>
        </w:rPr>
      </w:pPr>
    </w:p>
    <w:p w14:paraId="13EB86E3" w14:textId="3BF2D4E8" w:rsidR="002C0F00" w:rsidRPr="002C0F00" w:rsidRDefault="002C0F00" w:rsidP="002C0F00">
      <w:r w:rsidRPr="002C0F00">
        <w:rPr>
          <w:b/>
          <w:bCs/>
        </w:rPr>
        <w:lastRenderedPageBreak/>
        <w:t>Benefício Econômico:</w:t>
      </w:r>
    </w:p>
    <w:p w14:paraId="4DA2651E" w14:textId="77777777" w:rsidR="002C0F00" w:rsidRPr="002C0F00" w:rsidRDefault="002C0F00" w:rsidP="006A13CC">
      <w:pPr>
        <w:pStyle w:val="PargrafodaLista"/>
        <w:numPr>
          <w:ilvl w:val="0"/>
          <w:numId w:val="43"/>
        </w:numPr>
      </w:pPr>
      <w:r w:rsidRPr="002C0F00">
        <w:t>Economia ~R$ 60 mil/paciente em 2 anos (redução de internações, fisioterapia intensiva, complicações)</w:t>
      </w:r>
    </w:p>
    <w:p w14:paraId="2D695C1B" w14:textId="77777777" w:rsidR="002C0F00" w:rsidRDefault="002C0F00" w:rsidP="002C0F00">
      <w:pPr>
        <w:rPr>
          <w:b/>
          <w:bCs/>
        </w:rPr>
      </w:pPr>
    </w:p>
    <w:p w14:paraId="6A0E01A5" w14:textId="0DB9D692" w:rsidR="002C0F00" w:rsidRPr="002C0F00" w:rsidRDefault="002C0F00" w:rsidP="002C0F00">
      <w:r w:rsidRPr="002C0F00">
        <w:rPr>
          <w:b/>
          <w:bCs/>
        </w:rPr>
        <w:t>Capital Humano:</w:t>
      </w:r>
    </w:p>
    <w:p w14:paraId="3661F74D" w14:textId="77777777" w:rsidR="002C0F00" w:rsidRPr="002C0F00" w:rsidRDefault="002C0F00" w:rsidP="006A13CC">
      <w:pPr>
        <w:pStyle w:val="PargrafodaLista"/>
        <w:numPr>
          <w:ilvl w:val="0"/>
          <w:numId w:val="44"/>
        </w:numPr>
      </w:pPr>
      <w:r w:rsidRPr="002C0F00">
        <w:t>Formação de 2 pós-graduandos (mestrados/doutorado) especializados em reabilitação robótica</w:t>
      </w:r>
    </w:p>
    <w:p w14:paraId="67590F13" w14:textId="77777777" w:rsidR="002C0F00" w:rsidRPr="002C0F00" w:rsidRDefault="002C0F00" w:rsidP="006A13CC">
      <w:pPr>
        <w:pStyle w:val="PargrafodaLista"/>
        <w:numPr>
          <w:ilvl w:val="0"/>
          <w:numId w:val="44"/>
        </w:numPr>
      </w:pPr>
      <w:r w:rsidRPr="002C0F00">
        <w:t>Capacitação de 30 profissionais SUS-DF em operação de exoesqueleto</w:t>
      </w:r>
    </w:p>
    <w:p w14:paraId="5EA43E64" w14:textId="77777777" w:rsidR="002C0F00" w:rsidRPr="002C0F00" w:rsidRDefault="002C0F00" w:rsidP="006A13CC">
      <w:pPr>
        <w:pStyle w:val="PargrafodaLista"/>
        <w:numPr>
          <w:ilvl w:val="0"/>
          <w:numId w:val="44"/>
        </w:numPr>
      </w:pPr>
      <w:r w:rsidRPr="002C0F00">
        <w:t>Expertise em domínio de tecnologia comercial avançada</w:t>
      </w:r>
    </w:p>
    <w:p w14:paraId="0722BC86" w14:textId="77777777" w:rsidR="002C0F00" w:rsidRDefault="002C0F00" w:rsidP="002C0F00">
      <w:pPr>
        <w:rPr>
          <w:b/>
          <w:bCs/>
        </w:rPr>
      </w:pPr>
    </w:p>
    <w:p w14:paraId="5DFA7125" w14:textId="3DFF5312" w:rsidR="002C0F00" w:rsidRPr="002C0F00" w:rsidRDefault="002C0F00" w:rsidP="002C0F00">
      <w:r w:rsidRPr="002C0F00">
        <w:rPr>
          <w:b/>
          <w:bCs/>
        </w:rPr>
        <w:t>Propriedade Intelectual:</w:t>
      </w:r>
    </w:p>
    <w:p w14:paraId="6BD38B14" w14:textId="77777777" w:rsidR="002C0F00" w:rsidRPr="002C0F00" w:rsidRDefault="002C0F00" w:rsidP="006A13CC">
      <w:pPr>
        <w:pStyle w:val="PargrafodaLista"/>
        <w:numPr>
          <w:ilvl w:val="0"/>
          <w:numId w:val="45"/>
        </w:numPr>
      </w:pPr>
      <w:r w:rsidRPr="002C0F00">
        <w:t>Documentação de adaptações e otimizações (registro de melhoria)</w:t>
      </w:r>
    </w:p>
    <w:p w14:paraId="2D8B7B06" w14:textId="77777777" w:rsidR="002C0F00" w:rsidRPr="002C0F00" w:rsidRDefault="002C0F00" w:rsidP="006A13CC">
      <w:pPr>
        <w:pStyle w:val="PargrafodaLista"/>
        <w:numPr>
          <w:ilvl w:val="0"/>
          <w:numId w:val="45"/>
        </w:numPr>
      </w:pPr>
      <w:r w:rsidRPr="002C0F00">
        <w:t>≥1 artigo em periódico revisado sobre customizações para população brasileira</w:t>
      </w:r>
    </w:p>
    <w:p w14:paraId="471B6AE8" w14:textId="77777777" w:rsidR="002C0F00" w:rsidRDefault="002C0F00" w:rsidP="002C0F00">
      <w:pPr>
        <w:rPr>
          <w:b/>
          <w:bCs/>
        </w:rPr>
      </w:pPr>
    </w:p>
    <w:p w14:paraId="566F77B2" w14:textId="53C9006D" w:rsidR="002C0F00" w:rsidRPr="002C0F00" w:rsidRDefault="00120E42" w:rsidP="009964D1">
      <w:pPr>
        <w:pStyle w:val="Ttulo4"/>
      </w:pPr>
      <w:r w:rsidRPr="002C0F00">
        <w:t>Andador Robótico Inteligente</w:t>
      </w:r>
    </w:p>
    <w:p w14:paraId="779D49FD" w14:textId="77777777" w:rsidR="002C0F00" w:rsidRPr="002C0F00" w:rsidRDefault="002C0F00" w:rsidP="002C0F00">
      <w:r w:rsidRPr="002C0F00">
        <w:rPr>
          <w:b/>
          <w:bCs/>
        </w:rPr>
        <w:t>Benefício Clínico:</w:t>
      </w:r>
    </w:p>
    <w:p w14:paraId="682C7481" w14:textId="77777777" w:rsidR="002C0F00" w:rsidRPr="002C0F00" w:rsidRDefault="002C0F00" w:rsidP="006A13CC">
      <w:pPr>
        <w:pStyle w:val="PargrafodaLista"/>
        <w:numPr>
          <w:ilvl w:val="0"/>
          <w:numId w:val="46"/>
        </w:numPr>
      </w:pPr>
      <w:r w:rsidRPr="002C0F00">
        <w:t>População-alvo: 1.200-1.700 pacientes/ano (muito ampla: Parkinson, EM, distúrbios de equilíbrio, AVC crônico, idosos)</w:t>
      </w:r>
    </w:p>
    <w:p w14:paraId="0C7E73F9" w14:textId="77777777" w:rsidR="002C0F00" w:rsidRPr="002C0F00" w:rsidRDefault="002C0F00" w:rsidP="006A13CC">
      <w:pPr>
        <w:pStyle w:val="PargrafodaLista"/>
        <w:numPr>
          <w:ilvl w:val="0"/>
          <w:numId w:val="46"/>
        </w:numPr>
      </w:pPr>
      <w:r w:rsidRPr="002C0F00">
        <w:t>Melhora esperada: ≥25% em 10MWT, ≥40% em TUG, redução ≥60% em risco de queda</w:t>
      </w:r>
    </w:p>
    <w:p w14:paraId="353DEF90" w14:textId="77777777" w:rsidR="002C0F00" w:rsidRDefault="002C0F00" w:rsidP="002C0F00">
      <w:pPr>
        <w:rPr>
          <w:b/>
          <w:bCs/>
        </w:rPr>
      </w:pPr>
    </w:p>
    <w:p w14:paraId="6A33DBA4" w14:textId="01E12465" w:rsidR="002C0F00" w:rsidRPr="002C0F00" w:rsidRDefault="002C0F00" w:rsidP="002C0F00">
      <w:r w:rsidRPr="002C0F00">
        <w:rPr>
          <w:b/>
          <w:bCs/>
        </w:rPr>
        <w:t>Benefício Econômico:</w:t>
      </w:r>
    </w:p>
    <w:p w14:paraId="627E07A8" w14:textId="77777777" w:rsidR="002C0F00" w:rsidRPr="002C0F00" w:rsidRDefault="002C0F00" w:rsidP="006A13CC">
      <w:pPr>
        <w:pStyle w:val="PargrafodaLista"/>
        <w:numPr>
          <w:ilvl w:val="0"/>
          <w:numId w:val="47"/>
        </w:numPr>
      </w:pPr>
      <w:r w:rsidRPr="002C0F00">
        <w:t>Economia ~R$ 50 mil/paciente em 5 anos</w:t>
      </w:r>
    </w:p>
    <w:p w14:paraId="17F89326" w14:textId="77777777" w:rsidR="002C0F00" w:rsidRPr="002C0F00" w:rsidRDefault="002C0F00" w:rsidP="006A13CC">
      <w:pPr>
        <w:pStyle w:val="PargrafodaLista"/>
        <w:numPr>
          <w:ilvl w:val="0"/>
          <w:numId w:val="47"/>
        </w:numPr>
      </w:pPr>
      <w:r w:rsidRPr="002C0F00">
        <w:t>Projeção &gt;R$ 300 milhões de benefício ao SUS-DF em 5 anos</w:t>
      </w:r>
    </w:p>
    <w:p w14:paraId="6A3606C4" w14:textId="77777777" w:rsidR="002C0F00" w:rsidRDefault="002C0F00" w:rsidP="002C0F00">
      <w:pPr>
        <w:rPr>
          <w:b/>
          <w:bCs/>
        </w:rPr>
      </w:pPr>
    </w:p>
    <w:p w14:paraId="3631C77C" w14:textId="241C3BFC" w:rsidR="002C0F00" w:rsidRPr="002C0F00" w:rsidRDefault="002C0F00" w:rsidP="002C0F00">
      <w:r w:rsidRPr="002C0F00">
        <w:rPr>
          <w:b/>
          <w:bCs/>
        </w:rPr>
        <w:t>Capital Humano:</w:t>
      </w:r>
    </w:p>
    <w:p w14:paraId="2EBEC01B" w14:textId="77777777" w:rsidR="002C0F00" w:rsidRPr="002C0F00" w:rsidRDefault="002C0F00" w:rsidP="006A13CC">
      <w:pPr>
        <w:pStyle w:val="PargrafodaLista"/>
        <w:numPr>
          <w:ilvl w:val="0"/>
          <w:numId w:val="48"/>
        </w:numPr>
      </w:pPr>
      <w:r w:rsidRPr="002C0F00">
        <w:t>Formação de 2 pós-graduandos em robótica/controle</w:t>
      </w:r>
    </w:p>
    <w:p w14:paraId="66DCA067" w14:textId="77777777" w:rsidR="002C0F00" w:rsidRPr="002C0F00" w:rsidRDefault="002C0F00" w:rsidP="006A13CC">
      <w:pPr>
        <w:pStyle w:val="PargrafodaLista"/>
        <w:numPr>
          <w:ilvl w:val="0"/>
          <w:numId w:val="48"/>
        </w:numPr>
      </w:pPr>
      <w:r w:rsidRPr="002C0F00">
        <w:t>Capacitação de 30 profissionais SUS-DF em operação de andador robótico</w:t>
      </w:r>
    </w:p>
    <w:p w14:paraId="39026C08" w14:textId="77777777" w:rsidR="002C0F00" w:rsidRPr="002C0F00" w:rsidRDefault="002C0F00" w:rsidP="006A13CC">
      <w:pPr>
        <w:pStyle w:val="PargrafodaLista"/>
        <w:numPr>
          <w:ilvl w:val="0"/>
          <w:numId w:val="48"/>
        </w:numPr>
      </w:pPr>
      <w:r w:rsidRPr="002C0F00">
        <w:t>Expertise em desenvolvimento local de tecnologia</w:t>
      </w:r>
    </w:p>
    <w:p w14:paraId="7FA557CD" w14:textId="77777777" w:rsidR="002C0F00" w:rsidRDefault="002C0F00" w:rsidP="002C0F00">
      <w:pPr>
        <w:rPr>
          <w:b/>
          <w:bCs/>
        </w:rPr>
      </w:pPr>
    </w:p>
    <w:p w14:paraId="2CF735DD" w14:textId="35AE6D56" w:rsidR="002C0F00" w:rsidRPr="002C0F00" w:rsidRDefault="002C0F00" w:rsidP="002C0F00">
      <w:r w:rsidRPr="002C0F00">
        <w:rPr>
          <w:b/>
          <w:bCs/>
        </w:rPr>
        <w:lastRenderedPageBreak/>
        <w:t>Propriedade Intelectual:</w:t>
      </w:r>
    </w:p>
    <w:p w14:paraId="22DA39A7" w14:textId="77777777" w:rsidR="002C0F00" w:rsidRPr="002C0F00" w:rsidRDefault="002C0F00" w:rsidP="006A13CC">
      <w:pPr>
        <w:pStyle w:val="PargrafodaLista"/>
        <w:numPr>
          <w:ilvl w:val="0"/>
          <w:numId w:val="49"/>
        </w:numPr>
      </w:pPr>
      <w:r w:rsidRPr="002C0F00">
        <w:t>≥1 patente de andador robótico</w:t>
      </w:r>
    </w:p>
    <w:p w14:paraId="28E27165" w14:textId="77777777" w:rsidR="002C0F00" w:rsidRPr="002C0F00" w:rsidRDefault="002C0F00" w:rsidP="006A13CC">
      <w:pPr>
        <w:pStyle w:val="PargrafodaLista"/>
        <w:numPr>
          <w:ilvl w:val="0"/>
          <w:numId w:val="49"/>
        </w:numPr>
      </w:pPr>
      <w:r w:rsidRPr="002C0F00">
        <w:t>≥1 registro de software (algoritmos de controle)</w:t>
      </w:r>
    </w:p>
    <w:p w14:paraId="1224EC3D" w14:textId="77777777" w:rsidR="002C0F00" w:rsidRPr="002C0F00" w:rsidRDefault="002C0F00" w:rsidP="006A13CC">
      <w:pPr>
        <w:pStyle w:val="PargrafodaLista"/>
        <w:numPr>
          <w:ilvl w:val="0"/>
          <w:numId w:val="49"/>
        </w:numPr>
      </w:pPr>
      <w:r w:rsidRPr="002C0F00">
        <w:t>≥2 artigos em periódicos revisados</w:t>
      </w:r>
    </w:p>
    <w:p w14:paraId="2A3127ED" w14:textId="77777777" w:rsidR="002C0F00" w:rsidRDefault="002C0F00" w:rsidP="002C0F00">
      <w:pPr>
        <w:rPr>
          <w:b/>
          <w:bCs/>
        </w:rPr>
      </w:pPr>
    </w:p>
    <w:p w14:paraId="2D878AA5" w14:textId="12AA58D0" w:rsidR="002C0F00" w:rsidRPr="00120E42" w:rsidRDefault="002C0F00" w:rsidP="00120E42">
      <w:pPr>
        <w:pStyle w:val="Ttulo4"/>
      </w:pPr>
      <w:r w:rsidRPr="00120E42">
        <w:t>Impacto Integrado do Centro</w:t>
      </w:r>
    </w:p>
    <w:p w14:paraId="43DEB568" w14:textId="77777777" w:rsidR="002C0F00" w:rsidRPr="002C0F00" w:rsidRDefault="002C0F00" w:rsidP="002C0F00">
      <w:r w:rsidRPr="002C0F00">
        <w:rPr>
          <w:b/>
          <w:bCs/>
        </w:rPr>
        <w:t>Benefício Total Combinado:</w:t>
      </w:r>
    </w:p>
    <w:p w14:paraId="51E22BF9" w14:textId="77777777" w:rsidR="002C0F00" w:rsidRPr="002C0F00" w:rsidRDefault="002C0F00" w:rsidP="006A13CC">
      <w:pPr>
        <w:pStyle w:val="PargrafodaLista"/>
        <w:numPr>
          <w:ilvl w:val="0"/>
          <w:numId w:val="50"/>
        </w:numPr>
      </w:pPr>
      <w:r w:rsidRPr="002C0F00">
        <w:t>1.250-1.780 pacientes/ano atendidos com tecnologia robótica de ponta</w:t>
      </w:r>
    </w:p>
    <w:p w14:paraId="6CBDDD73" w14:textId="77777777" w:rsidR="002C0F00" w:rsidRPr="002C0F00" w:rsidRDefault="002C0F00" w:rsidP="006A13CC">
      <w:pPr>
        <w:pStyle w:val="PargrafodaLista"/>
        <w:numPr>
          <w:ilvl w:val="0"/>
          <w:numId w:val="50"/>
        </w:numPr>
      </w:pPr>
      <w:r w:rsidRPr="002C0F00">
        <w:t>Economia acumulada &gt;R$ 375 milhões em 5 anos</w:t>
      </w:r>
    </w:p>
    <w:p w14:paraId="4AE5777E" w14:textId="77777777" w:rsidR="002C0F00" w:rsidRPr="002C0F00" w:rsidRDefault="002C0F00" w:rsidP="006A13CC">
      <w:pPr>
        <w:pStyle w:val="PargrafodaLista"/>
        <w:numPr>
          <w:ilvl w:val="0"/>
          <w:numId w:val="50"/>
        </w:numPr>
      </w:pPr>
      <w:r w:rsidRPr="002C0F00">
        <w:t>Formação de 4 pós-graduandos + 60 profissionais capacitados</w:t>
      </w:r>
    </w:p>
    <w:p w14:paraId="6025FA35" w14:textId="77777777" w:rsidR="002C0F00" w:rsidRPr="002C0F00" w:rsidRDefault="002C0F00" w:rsidP="006A13CC">
      <w:pPr>
        <w:pStyle w:val="PargrafodaLista"/>
        <w:numPr>
          <w:ilvl w:val="0"/>
          <w:numId w:val="50"/>
        </w:numPr>
      </w:pPr>
      <w:r w:rsidRPr="002C0F00">
        <w:t>Posicionamento do DF como </w:t>
      </w:r>
      <w:r w:rsidRPr="00120E42">
        <w:rPr>
          <w:b/>
          <w:bCs/>
        </w:rPr>
        <w:t>polo nacional de inovação em tecnologia assistiva</w:t>
      </w:r>
      <w:r w:rsidRPr="002C0F00">
        <w:t> com abordagem dual e complementar</w:t>
      </w:r>
    </w:p>
    <w:p w14:paraId="27CBCC39" w14:textId="77777777" w:rsidR="002C0F00" w:rsidRDefault="002C0F00" w:rsidP="002C0F00">
      <w:pPr>
        <w:rPr>
          <w:b/>
          <w:bCs/>
        </w:rPr>
      </w:pPr>
    </w:p>
    <w:p w14:paraId="2BFCB080" w14:textId="3AD5668C" w:rsidR="002C0F00" w:rsidRPr="002C0F00" w:rsidRDefault="002C0F00" w:rsidP="002C0F00">
      <w:r w:rsidRPr="002C0F00">
        <w:rPr>
          <w:b/>
          <w:bCs/>
        </w:rPr>
        <w:t>Impacto Estratégico:</w:t>
      </w:r>
    </w:p>
    <w:p w14:paraId="180BF1E6" w14:textId="77777777" w:rsidR="002C0F00" w:rsidRPr="002C0F00" w:rsidRDefault="002C0F00" w:rsidP="006A13CC">
      <w:pPr>
        <w:pStyle w:val="PargrafodaLista"/>
        <w:numPr>
          <w:ilvl w:val="0"/>
          <w:numId w:val="51"/>
        </w:numPr>
      </w:pPr>
      <w:r w:rsidRPr="002C0F00">
        <w:t>Demonstração de viabilidade de duas estratégias de transferência tecnológica: domínio de tecnologia comercial + desenvolvimento autóctone</w:t>
      </w:r>
    </w:p>
    <w:p w14:paraId="1D4BBE67" w14:textId="77777777" w:rsidR="002C0F00" w:rsidRPr="002C0F00" w:rsidRDefault="002C0F00" w:rsidP="006A13CC">
      <w:pPr>
        <w:pStyle w:val="PargrafodaLista"/>
        <w:numPr>
          <w:ilvl w:val="0"/>
          <w:numId w:val="51"/>
        </w:numPr>
      </w:pPr>
      <w:r w:rsidRPr="002C0F00">
        <w:t>Modelo replicável para outras tecnologias assistivas</w:t>
      </w:r>
    </w:p>
    <w:p w14:paraId="7DD43195" w14:textId="77777777" w:rsidR="002C0F00" w:rsidRPr="002C0F00" w:rsidRDefault="002C0F00" w:rsidP="006A13CC">
      <w:pPr>
        <w:pStyle w:val="PargrafodaLista"/>
        <w:numPr>
          <w:ilvl w:val="0"/>
          <w:numId w:val="51"/>
        </w:numPr>
      </w:pPr>
      <w:r w:rsidRPr="002C0F00">
        <w:t>Atração de investimentos e parcerias internacionais</w:t>
      </w:r>
    </w:p>
    <w:p w14:paraId="5A8E21CC" w14:textId="77777777" w:rsidR="00A748EA" w:rsidRPr="00A748EA" w:rsidRDefault="00A748EA" w:rsidP="00A748EA"/>
    <w:p w14:paraId="74DB9965" w14:textId="77777777" w:rsidR="00120E42" w:rsidRDefault="00120E42" w:rsidP="00120E42"/>
    <w:p w14:paraId="2DD5FF9C" w14:textId="2123C8D0"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8. Cronograma Físico-Financeiro e Proposta Orçamentária (Item 7.10, 7.11)</w:t>
      </w:r>
    </w:p>
    <w:p w14:paraId="2F4002CD" w14:textId="2EAE467A" w:rsidR="00A70D5A" w:rsidRDefault="00A70D5A" w:rsidP="007A2463">
      <w:pPr>
        <w:ind w:firstLine="0"/>
        <w:rPr>
          <w:rStyle w:val="nfase"/>
        </w:rPr>
      </w:pPr>
      <w:r w:rsidRPr="007A2463">
        <w:rPr>
          <w:rStyle w:val="nfase"/>
        </w:rPr>
        <w:t>[7.10.  Cronograma físico-financeiro, incluindo as fases de execução e entregáveis;]</w:t>
      </w:r>
    </w:p>
    <w:p w14:paraId="13C45714" w14:textId="084650E6" w:rsidR="00786B23" w:rsidRDefault="00786B23" w:rsidP="00786B23">
      <w:pPr>
        <w:pStyle w:val="Ttulo3"/>
        <w:rPr>
          <w:rStyle w:val="nfase"/>
          <w:b/>
          <w:i w:val="0"/>
          <w:iCs w:val="0"/>
          <w:sz w:val="28"/>
        </w:rPr>
      </w:pPr>
      <w:r w:rsidRPr="00786B23">
        <w:rPr>
          <w:rStyle w:val="nfase"/>
          <w:b/>
          <w:i w:val="0"/>
          <w:iCs w:val="0"/>
          <w:sz w:val="28"/>
        </w:rPr>
        <w:t>8.1.</w:t>
      </w:r>
      <w:r>
        <w:rPr>
          <w:rStyle w:val="nfase"/>
          <w:b/>
          <w:i w:val="0"/>
          <w:iCs w:val="0"/>
          <w:sz w:val="28"/>
        </w:rPr>
        <w:t xml:space="preserve"> </w:t>
      </w:r>
      <w:r w:rsidRPr="00786B23">
        <w:rPr>
          <w:rStyle w:val="nfase"/>
          <w:b/>
          <w:i w:val="0"/>
          <w:iCs w:val="0"/>
          <w:sz w:val="28"/>
        </w:rPr>
        <w:t>Cronograma</w:t>
      </w:r>
      <w:r>
        <w:rPr>
          <w:rStyle w:val="nfase"/>
          <w:b/>
          <w:i w:val="0"/>
          <w:iCs w:val="0"/>
          <w:sz w:val="28"/>
        </w:rPr>
        <w:t xml:space="preserve"> Físico-financeiro</w:t>
      </w:r>
    </w:p>
    <w:p w14:paraId="11ACAC8B" w14:textId="4281A28B" w:rsidR="00786B23" w:rsidRPr="00786B23" w:rsidRDefault="003B7BF7" w:rsidP="00786B23">
      <w:r>
        <w:t xml:space="preserve">O projeto seguirá </w:t>
      </w:r>
      <w:r w:rsidRPr="003B7BF7">
        <w:t>cronograma físico-financeiro</w:t>
      </w:r>
      <w:r>
        <w:t xml:space="preserve"> descrito a seguir. </w:t>
      </w:r>
      <w:r w:rsidR="00786B23">
        <w:t>Um</w:t>
      </w:r>
      <w:r w:rsidR="00313CC9">
        <w:t>a versão iterativa d</w:t>
      </w:r>
      <w:r>
        <w:t>esse</w:t>
      </w:r>
      <w:r w:rsidR="00313CC9">
        <w:t xml:space="preserve"> cronograma pode ser visualizada neste </w:t>
      </w:r>
      <w:hyperlink r:id="rId13" w:history="1">
        <w:r w:rsidR="00313CC9" w:rsidRPr="00313CC9">
          <w:rPr>
            <w:rStyle w:val="Hyperlink"/>
          </w:rPr>
          <w:t>link</w:t>
        </w:r>
      </w:hyperlink>
      <w:r w:rsidR="00313CC9">
        <w:rPr>
          <w:rStyle w:val="Refdenotaderodap"/>
        </w:rPr>
        <w:footnoteReference w:id="5"/>
      </w:r>
      <w:r w:rsidR="00313CC9">
        <w:t>.</w:t>
      </w:r>
    </w:p>
    <w:p w14:paraId="3AF60F01" w14:textId="77777777" w:rsidR="00786B23" w:rsidRPr="00786B23" w:rsidRDefault="00786B23" w:rsidP="00786B23"/>
    <w:p w14:paraId="2A72183E" w14:textId="77777777" w:rsidR="00786B23" w:rsidRDefault="00786B23" w:rsidP="007A2463">
      <w:pPr>
        <w:ind w:firstLine="0"/>
        <w:rPr>
          <w:rStyle w:val="nfase"/>
        </w:rPr>
      </w:pPr>
    </w:p>
    <w:p w14:paraId="52C67AA2" w14:textId="77777777" w:rsidR="007A2463" w:rsidRPr="00AA25BE" w:rsidRDefault="007A2463" w:rsidP="007A2463">
      <w:pPr>
        <w:pStyle w:val="CabealhodoSumrio"/>
        <w:rPr>
          <w:rStyle w:val="nfase"/>
        </w:rPr>
      </w:pPr>
      <w:r w:rsidRPr="00AA25BE">
        <w:rPr>
          <w:rStyle w:val="nfase"/>
        </w:rPr>
        <w:t>[7.11.  Proposta orçamentária detalhada (em R$);]</w:t>
      </w:r>
    </w:p>
    <w:p w14:paraId="1FEC996C" w14:textId="77777777" w:rsidR="007A2463" w:rsidRPr="00A70D5A" w:rsidRDefault="007A2463" w:rsidP="00A70D5A"/>
    <w:p w14:paraId="2DD5FF9D" w14:textId="77777777" w:rsidR="005C5A99" w:rsidRDefault="005C5A99" w:rsidP="00484C1E">
      <w:pPr>
        <w:pBdr>
          <w:top w:val="nil"/>
          <w:left w:val="nil"/>
          <w:bottom w:val="nil"/>
          <w:right w:val="nil"/>
          <w:between w:val="nil"/>
        </w:pBdr>
        <w:spacing w:after="240"/>
        <w:rPr>
          <w:rFonts w:ascii="Google Sans" w:eastAsia="Google Sans" w:hAnsi="Google Sans" w:cs="Google Sans"/>
          <w:color w:val="1B1C1D"/>
        </w:rPr>
      </w:pPr>
    </w:p>
    <w:p w14:paraId="2DD5FF9F" w14:textId="2560B78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8.1. Plano de Desembolso em 18 Meses</w:t>
      </w:r>
    </w:p>
    <w:p w14:paraId="2DD5FFA0" w14:textId="129A1FBA"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O projeto terá vigência máxima de 18 meses após a liberação da primeira parcela, com potencial prorrogação justificada. O Cronograma Físico-Financeiro prevê que a maior parte dos recursos de Capital e Bolsas seja desembolsada nas Fases I e II (Mês 1 ao Mês 12) para garantir o rápido estabelecimento da infraestrutura de P&amp;D e a dedicação da equipe de pesquisa.</w:t>
      </w:r>
    </w:p>
    <w:p w14:paraId="2DD5FFA1"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A2" w14:textId="7777777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8.2. Proposta Orçamentária Detalhada (R$)</w:t>
      </w:r>
    </w:p>
    <w:p w14:paraId="2DD5FFA4" w14:textId="779C91FF"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A proposta orçamentária é rigorosamente compatível com o limite máximo de R$ 2.912.000,00 estabelecido pela Chamada Pública nº 03/2025. A alocação de recursos reflete a priorização estratégica do P&amp;D (Capital) e da Formação de Recursos Humanos (Bolsas), um fator que aumenta a consistência e a facilidade de implantação do projeto (Critério 3 - 20% peso).</w:t>
      </w:r>
    </w:p>
    <w:p w14:paraId="443692D9" w14:textId="77777777" w:rsidR="00877C41" w:rsidRDefault="00877C41" w:rsidP="00484C1E">
      <w:pPr>
        <w:pBdr>
          <w:top w:val="nil"/>
          <w:left w:val="nil"/>
          <w:bottom w:val="nil"/>
          <w:right w:val="nil"/>
          <w:between w:val="nil"/>
        </w:pBdr>
        <w:spacing w:after="240"/>
        <w:rPr>
          <w:rFonts w:ascii="Google Sans Text" w:eastAsia="Google Sans Text" w:hAnsi="Google Sans Text" w:cs="Google Sans Text"/>
          <w:color w:val="1B1C1D"/>
        </w:rPr>
      </w:pPr>
    </w:p>
    <w:p w14:paraId="7D3FADC5" w14:textId="37C7820A" w:rsidR="00877C41" w:rsidRDefault="00877C41"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CCCCC</w:t>
      </w:r>
    </w:p>
    <w:p w14:paraId="7CD0E4CF" w14:textId="77777777" w:rsidR="00877C41" w:rsidRDefault="00877C41" w:rsidP="00484C1E">
      <w:pPr>
        <w:pBdr>
          <w:top w:val="nil"/>
          <w:left w:val="nil"/>
          <w:bottom w:val="nil"/>
          <w:right w:val="nil"/>
          <w:between w:val="nil"/>
        </w:pBdr>
        <w:spacing w:after="240"/>
        <w:rPr>
          <w:rFonts w:ascii="Google Sans Text" w:eastAsia="Google Sans Text" w:hAnsi="Google Sans Text" w:cs="Google Sans Text"/>
          <w:color w:val="1B1C1D"/>
        </w:rPr>
      </w:pPr>
    </w:p>
    <w:p w14:paraId="56601F7A" w14:textId="77777777" w:rsidR="00877C41" w:rsidRDefault="00877C41"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CB" w14:textId="77777777" w:rsidR="005C5A99" w:rsidRDefault="00E878D6" w:rsidP="00484C1E">
      <w:pPr>
        <w:pStyle w:val="Ttulo3"/>
        <w:spacing w:before="0" w:after="120"/>
        <w:rPr>
          <w:rFonts w:ascii="Google Sans" w:eastAsia="Google Sans" w:hAnsi="Google Sans" w:cs="Google Sans"/>
          <w:color w:val="1B1C1D"/>
        </w:rPr>
      </w:pPr>
      <w:r>
        <w:rPr>
          <w:rFonts w:ascii="Google Sans" w:eastAsia="Google Sans" w:hAnsi="Google Sans" w:cs="Google Sans"/>
          <w:color w:val="1B1C1D"/>
        </w:rPr>
        <w:t>8.3. Discriminação da Contrapartida (Item 7.17)</w:t>
      </w:r>
    </w:p>
    <w:p w14:paraId="5C6962D5" w14:textId="799DB9C4" w:rsidR="00684BF9" w:rsidRPr="00684BF9" w:rsidRDefault="00684BF9" w:rsidP="00684BF9">
      <w:pPr>
        <w:pStyle w:val="CabealhodoSumrio"/>
      </w:pPr>
      <w:r>
        <w:lastRenderedPageBreak/>
        <w:t>[</w:t>
      </w:r>
      <w:r w:rsidRPr="009249E3">
        <w:t>7.17.  Discriminação sobre a destinação da contrapartida;</w:t>
      </w:r>
      <w:r>
        <w:t>]</w:t>
      </w:r>
    </w:p>
    <w:p w14:paraId="2DD5FFCC" w14:textId="77777777" w:rsidR="005C5A99" w:rsidRDefault="005C5A99" w:rsidP="00484C1E">
      <w:pPr>
        <w:pBdr>
          <w:top w:val="nil"/>
          <w:left w:val="nil"/>
          <w:bottom w:val="nil"/>
          <w:right w:val="nil"/>
          <w:between w:val="nil"/>
        </w:pBdr>
        <w:spacing w:after="240"/>
        <w:rPr>
          <w:rFonts w:ascii="Google Sans" w:eastAsia="Google Sans" w:hAnsi="Google Sans" w:cs="Google Sans"/>
          <w:color w:val="1B1C1D"/>
        </w:rPr>
      </w:pPr>
    </w:p>
    <w:p w14:paraId="2DD5FFCD" w14:textId="34382591"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contrapartida mínima exigida é de 3% do valor global da parceria </w:t>
      </w:r>
      <w:r w:rsidR="00684BF9">
        <w:rPr>
          <w:rFonts w:ascii="Google Sans Text" w:eastAsia="Google Sans Text" w:hAnsi="Google Sans Text" w:cs="Google Sans Text"/>
          <w:color w:val="1B1C1D"/>
        </w:rPr>
        <w:fldChar w:fldCharType="begin"/>
      </w:r>
      <w:r w:rsidR="00CE01ED">
        <w:rPr>
          <w:rFonts w:ascii="Google Sans Text" w:eastAsia="Google Sans Text" w:hAnsi="Google Sans Text" w:cs="Google Sans Text"/>
          <w:color w:val="1B1C1D"/>
        </w:rPr>
        <w:instrText xml:space="preserve"> ADDIN ZOTERO_ITEM CSL_CITATION {"citationID":"1jZWPzEb","properties":{"formattedCitation":"(Federal, 2025a, 2025b)","plainCitation":"(Federal, 2025a, 2025b)","noteIndex":0},"citationItems":[{"id":306,"uris":["http://zotero.org/users/7085900/items/UYD7KN3N"],"itemData":{"id":306,"type":"report","event-place":"Brasília","publisher":"FAPDF","publisher-place":"Brasília","title":"Chamada Pública nº 03/2025 vinculada ao Edital nº 01/2025 - Programa Desafio DF: Centro de Reabilitação","author":[{"family":"Federal","given":"Fundação de Apoio à Pesquisa do Distrito"}],"issued":{"date-parts":[["2025"]]}}},{"id":307,"uris":["http://zotero.org/users/7085900/items/B7I2KTPY"],"itemData":{"id":307,"type":"report","event-place":"Brasília","publisher":"FAPDF","publisher-place":"Brasília","title":"Edital nº 01/2025 - Programa Desafio DF: Promover Chamadas Específicas para Seleção de Projetos de Pesquisa, Desenvolvimento e Inovação","author":[{"family":"Federal","given":"Fundação de Apoio à Pesquisa do Distrito"}],"issued":{"date-parts":[["2025"]]}}}],"schema":"https://github.com/citation-style-language/schema/raw/master/csl-citation.json"} </w:instrText>
      </w:r>
      <w:r w:rsidR="00684BF9">
        <w:rPr>
          <w:rFonts w:ascii="Google Sans Text" w:eastAsia="Google Sans Text" w:hAnsi="Google Sans Text" w:cs="Google Sans Text"/>
          <w:color w:val="1B1C1D"/>
        </w:rPr>
        <w:fldChar w:fldCharType="separate"/>
      </w:r>
      <w:r w:rsidR="00CE01ED" w:rsidRPr="00CE01ED">
        <w:rPr>
          <w:rFonts w:ascii="Google Sans Text" w:hAnsi="Google Sans Text"/>
        </w:rPr>
        <w:t>(Federal, 2025a, 2025b)</w:t>
      </w:r>
      <w:r w:rsidR="00684BF9">
        <w:rPr>
          <w:rFonts w:ascii="Google Sans Text" w:eastAsia="Google Sans Text" w:hAnsi="Google Sans Text" w:cs="Google Sans Text"/>
          <w:color w:val="1B1C1D"/>
        </w:rPr>
        <w:fldChar w:fldCharType="end"/>
      </w:r>
      <w:r>
        <w:rPr>
          <w:rFonts w:ascii="Google Sans Text" w:eastAsia="Google Sans Text" w:hAnsi="Google Sans Text" w:cs="Google Sans Text"/>
          <w:color w:val="1B1C1D"/>
        </w:rPr>
        <w:t>. Calculada sobre R$ 2.912.000,00, a contrapartida mínima é de R$ 87.360,00. A Instituição Executora (UnB) proverá essa contrapartida de forma economicamente mensurável, incluindo a cessão de uso dos laboratórios do LARA, o acesso a softwares institucionais de alto valor e a dedicação de tempo de servidores docentes e técnicos não remunerados por bolsas FAPDF, garantindo o apoio logístico e administrativo para a gestão do projeto.</w:t>
      </w:r>
      <w:r w:rsidR="002061E3">
        <w:rPr>
          <w:rFonts w:ascii="Google Sans Text" w:eastAsia="Google Sans Text" w:hAnsi="Google Sans Text" w:cs="Google Sans Text"/>
          <w:color w:val="1B1C1D"/>
        </w:rPr>
        <w:t xml:space="preserve"> </w:t>
      </w:r>
      <w:r w:rsidR="002061E3" w:rsidRPr="002061E3">
        <w:rPr>
          <w:rFonts w:ascii="Google Sans Text" w:eastAsia="Google Sans Text" w:hAnsi="Google Sans Text" w:cs="Google Sans Text"/>
          <w:color w:val="1B1C1D"/>
        </w:rPr>
        <w:t>A Tabela abaixo discrimina a contrapartida</w:t>
      </w:r>
      <w:r w:rsidR="00EA693A">
        <w:rPr>
          <w:rFonts w:ascii="Google Sans Text" w:eastAsia="Google Sans Text" w:hAnsi="Google Sans Text" w:cs="Google Sans Text"/>
          <w:color w:val="1B1C1D"/>
        </w:rPr>
        <w:t xml:space="preserve"> </w:t>
      </w:r>
      <w:r w:rsidR="00EA693A" w:rsidRPr="005E2C55">
        <w:rPr>
          <w:rFonts w:ascii="Google Sans Text" w:eastAsia="Google Sans Text" w:hAnsi="Google Sans Text" w:cs="Google Sans Text"/>
          <w:color w:val="1B1C1D"/>
        </w:rPr>
        <w:t>em valores monetários</w:t>
      </w:r>
      <w:r w:rsidR="002061E3" w:rsidRPr="002061E3">
        <w:rPr>
          <w:rFonts w:ascii="Google Sans Text" w:eastAsia="Google Sans Text" w:hAnsi="Google Sans Text" w:cs="Google Sans Text"/>
          <w:color w:val="1B1C1D"/>
        </w:rPr>
        <w:t xml:space="preserve"> providenciada pela Universidade de Brasília</w:t>
      </w:r>
      <w:r w:rsidR="007A1807">
        <w:rPr>
          <w:rFonts w:ascii="Google Sans Text" w:eastAsia="Google Sans Text" w:hAnsi="Google Sans Text" w:cs="Google Sans Text"/>
          <w:color w:val="1B1C1D"/>
        </w:rPr>
        <w:t xml:space="preserve"> e pela Universidade Fereral do Espírito Santo</w:t>
      </w:r>
      <w:r w:rsidR="002061E3" w:rsidRPr="002061E3">
        <w:rPr>
          <w:rFonts w:ascii="Google Sans Text" w:eastAsia="Google Sans Text" w:hAnsi="Google Sans Text" w:cs="Google Sans Text"/>
          <w:color w:val="1B1C1D"/>
        </w:rPr>
        <w:t>.</w:t>
      </w:r>
    </w:p>
    <w:tbl>
      <w:tblPr>
        <w:tblW w:w="8700" w:type="dxa"/>
        <w:jc w:val="center"/>
        <w:tblCellMar>
          <w:left w:w="70" w:type="dxa"/>
          <w:right w:w="70" w:type="dxa"/>
        </w:tblCellMar>
        <w:tblLook w:val="04A0" w:firstRow="1" w:lastRow="0" w:firstColumn="1" w:lastColumn="0" w:noHBand="0" w:noVBand="1"/>
      </w:tblPr>
      <w:tblGrid>
        <w:gridCol w:w="4360"/>
        <w:gridCol w:w="1440"/>
        <w:gridCol w:w="1400"/>
        <w:gridCol w:w="1500"/>
      </w:tblGrid>
      <w:tr w:rsidR="00630CA9" w:rsidRPr="00630CA9" w14:paraId="12F5405D" w14:textId="77777777" w:rsidTr="00630CA9">
        <w:trPr>
          <w:trHeight w:val="300"/>
          <w:jc w:val="center"/>
        </w:trPr>
        <w:tc>
          <w:tcPr>
            <w:tcW w:w="4360" w:type="dxa"/>
            <w:tcBorders>
              <w:top w:val="single" w:sz="8" w:space="0" w:color="000000"/>
              <w:left w:val="nil"/>
              <w:bottom w:val="single" w:sz="8" w:space="0" w:color="000000"/>
              <w:right w:val="nil"/>
            </w:tcBorders>
            <w:shd w:val="clear" w:color="156082" w:fill="156082"/>
            <w:noWrap/>
            <w:vAlign w:val="bottom"/>
            <w:hideMark/>
          </w:tcPr>
          <w:p w14:paraId="4FB59852" w14:textId="77777777" w:rsidR="00630CA9" w:rsidRPr="00630CA9" w:rsidRDefault="00630CA9" w:rsidP="00630CA9">
            <w:pPr>
              <w:widowControl/>
              <w:spacing w:line="240" w:lineRule="auto"/>
              <w:ind w:firstLine="0"/>
              <w:jc w:val="center"/>
              <w:rPr>
                <w:rFonts w:ascii="Calibri" w:eastAsia="Times New Roman" w:hAnsi="Calibri" w:cs="Calibri"/>
                <w:b/>
                <w:bCs/>
                <w:color w:val="FFFFFF"/>
                <w:sz w:val="22"/>
              </w:rPr>
            </w:pPr>
            <w:r w:rsidRPr="00630CA9">
              <w:rPr>
                <w:rFonts w:ascii="Calibri" w:eastAsia="Times New Roman" w:hAnsi="Calibri" w:cs="Calibri"/>
                <w:b/>
                <w:bCs/>
                <w:color w:val="FFFFFF"/>
                <w:sz w:val="22"/>
              </w:rPr>
              <w:t>Especificação</w:t>
            </w:r>
          </w:p>
        </w:tc>
        <w:tc>
          <w:tcPr>
            <w:tcW w:w="1440" w:type="dxa"/>
            <w:tcBorders>
              <w:top w:val="single" w:sz="8" w:space="0" w:color="000000"/>
              <w:left w:val="nil"/>
              <w:bottom w:val="single" w:sz="8" w:space="0" w:color="000000"/>
              <w:right w:val="nil"/>
            </w:tcBorders>
            <w:shd w:val="clear" w:color="156082" w:fill="156082"/>
            <w:noWrap/>
            <w:vAlign w:val="bottom"/>
            <w:hideMark/>
          </w:tcPr>
          <w:p w14:paraId="04A16500" w14:textId="77777777" w:rsidR="00630CA9" w:rsidRPr="00630CA9" w:rsidRDefault="00630CA9" w:rsidP="00630CA9">
            <w:pPr>
              <w:widowControl/>
              <w:spacing w:line="240" w:lineRule="auto"/>
              <w:ind w:firstLine="0"/>
              <w:jc w:val="center"/>
              <w:rPr>
                <w:rFonts w:ascii="Calibri" w:eastAsia="Times New Roman" w:hAnsi="Calibri" w:cs="Calibri"/>
                <w:b/>
                <w:bCs/>
                <w:color w:val="FFFFFF"/>
                <w:sz w:val="22"/>
              </w:rPr>
            </w:pPr>
            <w:r w:rsidRPr="00630CA9">
              <w:rPr>
                <w:rFonts w:ascii="Calibri" w:eastAsia="Times New Roman" w:hAnsi="Calibri" w:cs="Calibri"/>
                <w:b/>
                <w:bCs/>
                <w:color w:val="FFFFFF"/>
                <w:sz w:val="22"/>
              </w:rPr>
              <w:t>Sal./mês (R$)</w:t>
            </w:r>
          </w:p>
        </w:tc>
        <w:tc>
          <w:tcPr>
            <w:tcW w:w="1400" w:type="dxa"/>
            <w:tcBorders>
              <w:top w:val="single" w:sz="8" w:space="0" w:color="000000"/>
              <w:left w:val="nil"/>
              <w:bottom w:val="single" w:sz="8" w:space="0" w:color="000000"/>
              <w:right w:val="nil"/>
            </w:tcBorders>
            <w:shd w:val="clear" w:color="156082" w:fill="156082"/>
            <w:noWrap/>
            <w:vAlign w:val="bottom"/>
            <w:hideMark/>
          </w:tcPr>
          <w:p w14:paraId="3EAC5C75" w14:textId="77777777" w:rsidR="00630CA9" w:rsidRPr="00630CA9" w:rsidRDefault="00630CA9" w:rsidP="00630CA9">
            <w:pPr>
              <w:widowControl/>
              <w:spacing w:line="240" w:lineRule="auto"/>
              <w:ind w:firstLine="0"/>
              <w:jc w:val="center"/>
              <w:rPr>
                <w:rFonts w:ascii="Calibri" w:eastAsia="Times New Roman" w:hAnsi="Calibri" w:cs="Calibri"/>
                <w:b/>
                <w:bCs/>
                <w:color w:val="FFFFFF"/>
                <w:sz w:val="22"/>
              </w:rPr>
            </w:pPr>
            <w:r w:rsidRPr="00630CA9">
              <w:rPr>
                <w:rFonts w:ascii="Calibri" w:eastAsia="Times New Roman" w:hAnsi="Calibri" w:cs="Calibri"/>
                <w:b/>
                <w:bCs/>
                <w:color w:val="FFFFFF"/>
                <w:sz w:val="22"/>
              </w:rPr>
              <w:t>6h/sem (R$)</w:t>
            </w:r>
          </w:p>
        </w:tc>
        <w:tc>
          <w:tcPr>
            <w:tcW w:w="1500" w:type="dxa"/>
            <w:tcBorders>
              <w:top w:val="single" w:sz="8" w:space="0" w:color="000000"/>
              <w:left w:val="nil"/>
              <w:bottom w:val="single" w:sz="8" w:space="0" w:color="000000"/>
              <w:right w:val="nil"/>
            </w:tcBorders>
            <w:shd w:val="clear" w:color="156082" w:fill="156082"/>
            <w:noWrap/>
            <w:vAlign w:val="bottom"/>
            <w:hideMark/>
          </w:tcPr>
          <w:p w14:paraId="7563DBD4" w14:textId="77777777" w:rsidR="00630CA9" w:rsidRPr="00630CA9" w:rsidRDefault="00630CA9" w:rsidP="00630CA9">
            <w:pPr>
              <w:widowControl/>
              <w:spacing w:line="240" w:lineRule="auto"/>
              <w:ind w:firstLine="0"/>
              <w:jc w:val="center"/>
              <w:rPr>
                <w:rFonts w:ascii="Calibri" w:eastAsia="Times New Roman" w:hAnsi="Calibri" w:cs="Calibri"/>
                <w:b/>
                <w:bCs/>
                <w:color w:val="FFFFFF"/>
                <w:sz w:val="22"/>
              </w:rPr>
            </w:pPr>
            <w:r w:rsidRPr="00630CA9">
              <w:rPr>
                <w:rFonts w:ascii="Calibri" w:eastAsia="Times New Roman" w:hAnsi="Calibri" w:cs="Calibri"/>
                <w:b/>
                <w:bCs/>
                <w:color w:val="FFFFFF"/>
                <w:sz w:val="22"/>
              </w:rPr>
              <w:t>18 meses(R$)</w:t>
            </w:r>
          </w:p>
        </w:tc>
      </w:tr>
      <w:tr w:rsidR="00630CA9" w:rsidRPr="00630CA9" w14:paraId="25CA7962" w14:textId="77777777" w:rsidTr="00630CA9">
        <w:trPr>
          <w:trHeight w:val="300"/>
          <w:jc w:val="center"/>
        </w:trPr>
        <w:tc>
          <w:tcPr>
            <w:tcW w:w="4360" w:type="dxa"/>
            <w:tcBorders>
              <w:top w:val="nil"/>
              <w:left w:val="nil"/>
              <w:bottom w:val="nil"/>
              <w:right w:val="nil"/>
            </w:tcBorders>
            <w:shd w:val="clear" w:color="D9D9D9" w:fill="D9D9D9"/>
            <w:noWrap/>
            <w:vAlign w:val="bottom"/>
            <w:hideMark/>
          </w:tcPr>
          <w:p w14:paraId="65B2FC6F" w14:textId="77777777" w:rsidR="00630CA9" w:rsidRPr="00630CA9" w:rsidRDefault="00630CA9" w:rsidP="00630CA9">
            <w:pPr>
              <w:widowControl/>
              <w:spacing w:line="240" w:lineRule="auto"/>
              <w:ind w:firstLine="0"/>
              <w:jc w:val="left"/>
              <w:rPr>
                <w:rFonts w:ascii="Calibri" w:eastAsia="Times New Roman" w:hAnsi="Calibri" w:cs="Calibri"/>
                <w:color w:val="000000"/>
                <w:sz w:val="22"/>
              </w:rPr>
            </w:pPr>
            <w:r w:rsidRPr="00630CA9">
              <w:rPr>
                <w:rFonts w:ascii="Calibri" w:eastAsia="Times New Roman" w:hAnsi="Calibri" w:cs="Calibri"/>
                <w:color w:val="000000"/>
                <w:sz w:val="22"/>
              </w:rPr>
              <w:t>Professor adjunto em dedicação exclusiva</w:t>
            </w:r>
          </w:p>
        </w:tc>
        <w:tc>
          <w:tcPr>
            <w:tcW w:w="1440" w:type="dxa"/>
            <w:tcBorders>
              <w:top w:val="nil"/>
              <w:left w:val="nil"/>
              <w:bottom w:val="nil"/>
              <w:right w:val="nil"/>
            </w:tcBorders>
            <w:shd w:val="clear" w:color="D9D9D9" w:fill="D9D9D9"/>
            <w:noWrap/>
            <w:vAlign w:val="bottom"/>
            <w:hideMark/>
          </w:tcPr>
          <w:p w14:paraId="1E8B2790"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15983,49</w:t>
            </w:r>
          </w:p>
        </w:tc>
        <w:tc>
          <w:tcPr>
            <w:tcW w:w="1400" w:type="dxa"/>
            <w:tcBorders>
              <w:top w:val="nil"/>
              <w:left w:val="nil"/>
              <w:bottom w:val="nil"/>
              <w:right w:val="nil"/>
            </w:tcBorders>
            <w:shd w:val="clear" w:color="D9D9D9" w:fill="D9D9D9"/>
            <w:noWrap/>
            <w:vAlign w:val="bottom"/>
            <w:hideMark/>
          </w:tcPr>
          <w:p w14:paraId="5B796EBE"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2397,52</w:t>
            </w:r>
          </w:p>
        </w:tc>
        <w:tc>
          <w:tcPr>
            <w:tcW w:w="1500" w:type="dxa"/>
            <w:tcBorders>
              <w:top w:val="nil"/>
              <w:left w:val="nil"/>
              <w:bottom w:val="nil"/>
              <w:right w:val="nil"/>
            </w:tcBorders>
            <w:shd w:val="clear" w:color="D9D9D9" w:fill="D9D9D9"/>
            <w:noWrap/>
            <w:vAlign w:val="bottom"/>
            <w:hideMark/>
          </w:tcPr>
          <w:p w14:paraId="5C9A4809"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43155,42</w:t>
            </w:r>
          </w:p>
        </w:tc>
      </w:tr>
      <w:tr w:rsidR="00630CA9" w:rsidRPr="00630CA9" w14:paraId="3F047421" w14:textId="77777777" w:rsidTr="00630CA9">
        <w:trPr>
          <w:trHeight w:val="300"/>
          <w:jc w:val="center"/>
        </w:trPr>
        <w:tc>
          <w:tcPr>
            <w:tcW w:w="4360" w:type="dxa"/>
            <w:tcBorders>
              <w:top w:val="nil"/>
              <w:left w:val="nil"/>
              <w:bottom w:val="nil"/>
              <w:right w:val="nil"/>
            </w:tcBorders>
            <w:noWrap/>
            <w:vAlign w:val="bottom"/>
            <w:hideMark/>
          </w:tcPr>
          <w:p w14:paraId="639F5E98" w14:textId="77777777" w:rsidR="00630CA9" w:rsidRPr="00630CA9" w:rsidRDefault="00630CA9" w:rsidP="00630CA9">
            <w:pPr>
              <w:widowControl/>
              <w:spacing w:line="240" w:lineRule="auto"/>
              <w:ind w:firstLine="0"/>
              <w:jc w:val="left"/>
              <w:rPr>
                <w:rFonts w:ascii="Calibri" w:eastAsia="Times New Roman" w:hAnsi="Calibri" w:cs="Calibri"/>
                <w:color w:val="000000"/>
                <w:sz w:val="22"/>
              </w:rPr>
            </w:pPr>
            <w:r w:rsidRPr="00630CA9">
              <w:rPr>
                <w:rFonts w:ascii="Calibri" w:eastAsia="Times New Roman" w:hAnsi="Calibri" w:cs="Calibri"/>
                <w:color w:val="000000"/>
                <w:sz w:val="22"/>
              </w:rPr>
              <w:t>Professor associado em dedicação exclusiva</w:t>
            </w:r>
          </w:p>
        </w:tc>
        <w:tc>
          <w:tcPr>
            <w:tcW w:w="1440" w:type="dxa"/>
            <w:tcBorders>
              <w:top w:val="nil"/>
              <w:left w:val="nil"/>
              <w:bottom w:val="nil"/>
              <w:right w:val="nil"/>
            </w:tcBorders>
            <w:noWrap/>
            <w:vAlign w:val="bottom"/>
            <w:hideMark/>
          </w:tcPr>
          <w:p w14:paraId="73FCDDAF"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23185,69</w:t>
            </w:r>
          </w:p>
        </w:tc>
        <w:tc>
          <w:tcPr>
            <w:tcW w:w="1400" w:type="dxa"/>
            <w:tcBorders>
              <w:top w:val="nil"/>
              <w:left w:val="nil"/>
              <w:bottom w:val="nil"/>
              <w:right w:val="nil"/>
            </w:tcBorders>
            <w:noWrap/>
            <w:vAlign w:val="bottom"/>
            <w:hideMark/>
          </w:tcPr>
          <w:p w14:paraId="46D17511"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3477,85</w:t>
            </w:r>
          </w:p>
        </w:tc>
        <w:tc>
          <w:tcPr>
            <w:tcW w:w="1500" w:type="dxa"/>
            <w:tcBorders>
              <w:top w:val="nil"/>
              <w:left w:val="nil"/>
              <w:bottom w:val="nil"/>
              <w:right w:val="nil"/>
            </w:tcBorders>
            <w:noWrap/>
            <w:vAlign w:val="bottom"/>
            <w:hideMark/>
          </w:tcPr>
          <w:p w14:paraId="6C84D5A1"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62601,36</w:t>
            </w:r>
          </w:p>
        </w:tc>
      </w:tr>
      <w:tr w:rsidR="00630CA9" w:rsidRPr="00630CA9" w14:paraId="78086289" w14:textId="77777777" w:rsidTr="00630CA9">
        <w:trPr>
          <w:trHeight w:val="300"/>
          <w:jc w:val="center"/>
        </w:trPr>
        <w:tc>
          <w:tcPr>
            <w:tcW w:w="4360" w:type="dxa"/>
            <w:tcBorders>
              <w:top w:val="nil"/>
              <w:left w:val="nil"/>
              <w:bottom w:val="nil"/>
              <w:right w:val="nil"/>
            </w:tcBorders>
            <w:shd w:val="clear" w:color="D9D9D9" w:fill="D9D9D9"/>
            <w:noWrap/>
            <w:vAlign w:val="bottom"/>
            <w:hideMark/>
          </w:tcPr>
          <w:p w14:paraId="28E7EC88" w14:textId="77777777" w:rsidR="00630CA9" w:rsidRPr="00630CA9" w:rsidRDefault="00630CA9" w:rsidP="00630CA9">
            <w:pPr>
              <w:widowControl/>
              <w:spacing w:line="240" w:lineRule="auto"/>
              <w:ind w:firstLine="0"/>
              <w:jc w:val="left"/>
              <w:rPr>
                <w:rFonts w:ascii="Calibri" w:eastAsia="Times New Roman" w:hAnsi="Calibri" w:cs="Calibri"/>
                <w:color w:val="000000"/>
                <w:sz w:val="22"/>
              </w:rPr>
            </w:pPr>
            <w:r w:rsidRPr="00630CA9">
              <w:rPr>
                <w:rFonts w:ascii="Calibri" w:eastAsia="Times New Roman" w:hAnsi="Calibri" w:cs="Calibri"/>
                <w:color w:val="000000"/>
                <w:sz w:val="22"/>
              </w:rPr>
              <w:t>Professor adjunto em dedicação exclusiva</w:t>
            </w:r>
          </w:p>
        </w:tc>
        <w:tc>
          <w:tcPr>
            <w:tcW w:w="1440" w:type="dxa"/>
            <w:tcBorders>
              <w:top w:val="nil"/>
              <w:left w:val="nil"/>
              <w:bottom w:val="nil"/>
              <w:right w:val="nil"/>
            </w:tcBorders>
            <w:shd w:val="clear" w:color="D9D9D9" w:fill="D9D9D9"/>
            <w:noWrap/>
            <w:vAlign w:val="bottom"/>
            <w:hideMark/>
          </w:tcPr>
          <w:p w14:paraId="6469EF60"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17075,02</w:t>
            </w:r>
          </w:p>
        </w:tc>
        <w:tc>
          <w:tcPr>
            <w:tcW w:w="1400" w:type="dxa"/>
            <w:tcBorders>
              <w:top w:val="nil"/>
              <w:left w:val="nil"/>
              <w:bottom w:val="nil"/>
              <w:right w:val="nil"/>
            </w:tcBorders>
            <w:shd w:val="clear" w:color="D9D9D9" w:fill="D9D9D9"/>
            <w:noWrap/>
            <w:vAlign w:val="bottom"/>
            <w:hideMark/>
          </w:tcPr>
          <w:p w14:paraId="4F112B23"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2561,25</w:t>
            </w:r>
          </w:p>
        </w:tc>
        <w:tc>
          <w:tcPr>
            <w:tcW w:w="1500" w:type="dxa"/>
            <w:tcBorders>
              <w:top w:val="nil"/>
              <w:left w:val="nil"/>
              <w:bottom w:val="nil"/>
              <w:right w:val="nil"/>
            </w:tcBorders>
            <w:shd w:val="clear" w:color="D9D9D9" w:fill="D9D9D9"/>
            <w:noWrap/>
            <w:vAlign w:val="bottom"/>
            <w:hideMark/>
          </w:tcPr>
          <w:p w14:paraId="60B0C1D1"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46102,55</w:t>
            </w:r>
          </w:p>
        </w:tc>
      </w:tr>
      <w:tr w:rsidR="00630CA9" w:rsidRPr="00630CA9" w14:paraId="09FB1472" w14:textId="77777777" w:rsidTr="00630CA9">
        <w:trPr>
          <w:trHeight w:val="300"/>
          <w:jc w:val="center"/>
        </w:trPr>
        <w:tc>
          <w:tcPr>
            <w:tcW w:w="4360" w:type="dxa"/>
            <w:tcBorders>
              <w:top w:val="nil"/>
              <w:left w:val="nil"/>
              <w:bottom w:val="nil"/>
              <w:right w:val="nil"/>
            </w:tcBorders>
            <w:noWrap/>
            <w:vAlign w:val="bottom"/>
            <w:hideMark/>
          </w:tcPr>
          <w:p w14:paraId="74B92C62" w14:textId="77777777" w:rsidR="00630CA9" w:rsidRPr="00630CA9" w:rsidRDefault="00630CA9" w:rsidP="00630CA9">
            <w:pPr>
              <w:widowControl/>
              <w:spacing w:line="240" w:lineRule="auto"/>
              <w:ind w:firstLine="0"/>
              <w:jc w:val="left"/>
              <w:rPr>
                <w:rFonts w:ascii="Calibri" w:eastAsia="Times New Roman" w:hAnsi="Calibri" w:cs="Calibri"/>
                <w:color w:val="000000"/>
                <w:sz w:val="22"/>
              </w:rPr>
            </w:pPr>
            <w:r w:rsidRPr="00630CA9">
              <w:rPr>
                <w:rFonts w:ascii="Calibri" w:eastAsia="Times New Roman" w:hAnsi="Calibri" w:cs="Calibri"/>
                <w:color w:val="000000"/>
                <w:sz w:val="22"/>
              </w:rPr>
              <w:t>Professor adjunto em dedicação exclusiva</w:t>
            </w:r>
          </w:p>
        </w:tc>
        <w:tc>
          <w:tcPr>
            <w:tcW w:w="1440" w:type="dxa"/>
            <w:tcBorders>
              <w:top w:val="nil"/>
              <w:left w:val="nil"/>
              <w:bottom w:val="nil"/>
              <w:right w:val="nil"/>
            </w:tcBorders>
            <w:noWrap/>
            <w:vAlign w:val="bottom"/>
            <w:hideMark/>
          </w:tcPr>
          <w:p w14:paraId="7EE8AD4D"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13052,04</w:t>
            </w:r>
          </w:p>
        </w:tc>
        <w:tc>
          <w:tcPr>
            <w:tcW w:w="1400" w:type="dxa"/>
            <w:tcBorders>
              <w:top w:val="nil"/>
              <w:left w:val="nil"/>
              <w:bottom w:val="nil"/>
              <w:right w:val="nil"/>
            </w:tcBorders>
            <w:noWrap/>
            <w:vAlign w:val="bottom"/>
            <w:hideMark/>
          </w:tcPr>
          <w:p w14:paraId="3F4D4CFF"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1957,81</w:t>
            </w:r>
          </w:p>
        </w:tc>
        <w:tc>
          <w:tcPr>
            <w:tcW w:w="1500" w:type="dxa"/>
            <w:tcBorders>
              <w:top w:val="nil"/>
              <w:left w:val="nil"/>
              <w:bottom w:val="nil"/>
              <w:right w:val="nil"/>
            </w:tcBorders>
            <w:noWrap/>
            <w:vAlign w:val="bottom"/>
            <w:hideMark/>
          </w:tcPr>
          <w:p w14:paraId="138FAD61"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35240,51</w:t>
            </w:r>
          </w:p>
        </w:tc>
      </w:tr>
      <w:tr w:rsidR="00630CA9" w:rsidRPr="00630CA9" w14:paraId="6B83C920" w14:textId="77777777" w:rsidTr="00630CA9">
        <w:trPr>
          <w:trHeight w:val="300"/>
          <w:jc w:val="center"/>
        </w:trPr>
        <w:tc>
          <w:tcPr>
            <w:tcW w:w="4360" w:type="dxa"/>
            <w:tcBorders>
              <w:top w:val="double" w:sz="6" w:space="0" w:color="000000"/>
              <w:left w:val="nil"/>
              <w:bottom w:val="single" w:sz="8" w:space="0" w:color="000000"/>
              <w:right w:val="nil"/>
            </w:tcBorders>
            <w:noWrap/>
            <w:vAlign w:val="bottom"/>
            <w:hideMark/>
          </w:tcPr>
          <w:p w14:paraId="004C015B" w14:textId="77777777" w:rsidR="00630CA9" w:rsidRPr="00630CA9" w:rsidRDefault="00630CA9" w:rsidP="00630CA9">
            <w:pPr>
              <w:widowControl/>
              <w:spacing w:line="240" w:lineRule="auto"/>
              <w:ind w:firstLine="0"/>
              <w:jc w:val="left"/>
              <w:rPr>
                <w:rFonts w:ascii="Calibri" w:eastAsia="Times New Roman" w:hAnsi="Calibri" w:cs="Calibri"/>
                <w:color w:val="000000"/>
                <w:sz w:val="22"/>
              </w:rPr>
            </w:pPr>
            <w:r w:rsidRPr="00630CA9">
              <w:rPr>
                <w:rFonts w:ascii="Calibri" w:eastAsia="Times New Roman" w:hAnsi="Calibri" w:cs="Calibri"/>
                <w:color w:val="000000"/>
                <w:sz w:val="22"/>
              </w:rPr>
              <w:t>Total</w:t>
            </w:r>
          </w:p>
        </w:tc>
        <w:tc>
          <w:tcPr>
            <w:tcW w:w="1440" w:type="dxa"/>
            <w:tcBorders>
              <w:top w:val="double" w:sz="6" w:space="0" w:color="000000"/>
              <w:left w:val="nil"/>
              <w:bottom w:val="single" w:sz="8" w:space="0" w:color="000000"/>
              <w:right w:val="nil"/>
            </w:tcBorders>
            <w:noWrap/>
            <w:vAlign w:val="bottom"/>
            <w:hideMark/>
          </w:tcPr>
          <w:p w14:paraId="7EDCAC6A" w14:textId="77777777" w:rsidR="00630CA9" w:rsidRPr="00630CA9" w:rsidRDefault="00630CA9" w:rsidP="00630CA9">
            <w:pPr>
              <w:widowControl/>
              <w:spacing w:line="240" w:lineRule="auto"/>
              <w:ind w:firstLine="0"/>
              <w:jc w:val="left"/>
              <w:rPr>
                <w:rFonts w:ascii="Calibri" w:eastAsia="Times New Roman" w:hAnsi="Calibri" w:cs="Calibri"/>
                <w:color w:val="000000"/>
                <w:sz w:val="22"/>
              </w:rPr>
            </w:pPr>
          </w:p>
        </w:tc>
        <w:tc>
          <w:tcPr>
            <w:tcW w:w="1400" w:type="dxa"/>
            <w:tcBorders>
              <w:top w:val="double" w:sz="6" w:space="0" w:color="000000"/>
              <w:left w:val="nil"/>
              <w:bottom w:val="single" w:sz="8" w:space="0" w:color="000000"/>
              <w:right w:val="nil"/>
            </w:tcBorders>
            <w:noWrap/>
            <w:vAlign w:val="bottom"/>
            <w:hideMark/>
          </w:tcPr>
          <w:p w14:paraId="72CF4CBA" w14:textId="77777777" w:rsidR="00630CA9" w:rsidRPr="00630CA9" w:rsidRDefault="00630CA9" w:rsidP="00630CA9">
            <w:pPr>
              <w:widowControl/>
              <w:spacing w:line="240" w:lineRule="auto"/>
              <w:ind w:firstLine="0"/>
              <w:jc w:val="left"/>
              <w:rPr>
                <w:rFonts w:ascii="Times New Roman" w:eastAsia="Times New Roman" w:hAnsi="Times New Roman" w:cs="Times New Roman"/>
                <w:sz w:val="20"/>
                <w:szCs w:val="20"/>
              </w:rPr>
            </w:pPr>
          </w:p>
        </w:tc>
        <w:tc>
          <w:tcPr>
            <w:tcW w:w="1500" w:type="dxa"/>
            <w:tcBorders>
              <w:top w:val="double" w:sz="6" w:space="0" w:color="000000"/>
              <w:left w:val="nil"/>
              <w:bottom w:val="single" w:sz="8" w:space="0" w:color="000000"/>
              <w:right w:val="nil"/>
            </w:tcBorders>
            <w:noWrap/>
            <w:vAlign w:val="bottom"/>
            <w:hideMark/>
          </w:tcPr>
          <w:p w14:paraId="15BF6B4B" w14:textId="77777777" w:rsidR="00630CA9" w:rsidRPr="00630CA9" w:rsidRDefault="00630CA9" w:rsidP="00630CA9">
            <w:pPr>
              <w:widowControl/>
              <w:spacing w:line="240" w:lineRule="auto"/>
              <w:ind w:firstLine="0"/>
              <w:jc w:val="right"/>
              <w:rPr>
                <w:rFonts w:ascii="Calibri" w:eastAsia="Times New Roman" w:hAnsi="Calibri" w:cs="Calibri"/>
                <w:color w:val="000000"/>
                <w:sz w:val="22"/>
              </w:rPr>
            </w:pPr>
            <w:r w:rsidRPr="00630CA9">
              <w:rPr>
                <w:rFonts w:ascii="Calibri" w:eastAsia="Times New Roman" w:hAnsi="Calibri" w:cs="Calibri"/>
                <w:color w:val="000000"/>
                <w:sz w:val="22"/>
              </w:rPr>
              <w:t>187099,85</w:t>
            </w:r>
          </w:p>
        </w:tc>
      </w:tr>
    </w:tbl>
    <w:p w14:paraId="7FD4BF56" w14:textId="77777777" w:rsidR="005C5A99" w:rsidRDefault="005C5A99" w:rsidP="00484C1E">
      <w:pPr>
        <w:pBdr>
          <w:top w:val="nil"/>
          <w:left w:val="nil"/>
          <w:bottom w:val="nil"/>
          <w:right w:val="nil"/>
          <w:between w:val="nil"/>
        </w:pBdr>
        <w:spacing w:after="240"/>
        <w:rPr>
          <w:rFonts w:ascii="Google Sans Text" w:eastAsia="Google Sans Text" w:hAnsi="Google Sans Text" w:cs="Google Sans Text"/>
          <w:color w:val="1B1C1D"/>
        </w:rPr>
      </w:pPr>
    </w:p>
    <w:p w14:paraId="2DD5FFCF" w14:textId="77777777"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9. Valores dos Tributos e Encargos (Item 7.14) e Verbas Rescisórias (Item 7.15)</w:t>
      </w:r>
    </w:p>
    <w:p w14:paraId="4B790450" w14:textId="77E289F5" w:rsidR="00610C35" w:rsidRPr="00610C35" w:rsidRDefault="00610C35" w:rsidP="00610C35">
      <w:pPr>
        <w:pStyle w:val="Ttulo3"/>
      </w:pPr>
      <w:r w:rsidRPr="00610C35">
        <w:t>9.1. Tributos e Encargos</w:t>
      </w:r>
    </w:p>
    <w:p w14:paraId="399C249F" w14:textId="07FB36FC" w:rsidR="00A6225C" w:rsidRDefault="00A6225C" w:rsidP="00A6225C">
      <w:pPr>
        <w:pStyle w:val="CabealhodoSumrio"/>
        <w:rPr>
          <w:rStyle w:val="nfase"/>
        </w:rPr>
      </w:pPr>
      <w:r w:rsidRPr="00610C35">
        <w:rPr>
          <w:rStyle w:val="nfase"/>
        </w:rPr>
        <w:t>[7.14. Valores dos tributos e dos encargos sociais e trabalhistas incidentes sobre as atividades previstas para a execução do objeto, se houverem, ou informações relativas a eventuais imunidades ou isenções;]</w:t>
      </w:r>
    </w:p>
    <w:p w14:paraId="46D74539" w14:textId="77777777" w:rsidR="00147A78" w:rsidRPr="00147A78" w:rsidRDefault="00147A78" w:rsidP="00147A78"/>
    <w:p w14:paraId="50E12189" w14:textId="3CAE7C0A" w:rsidR="00610C35" w:rsidRDefault="00147A78" w:rsidP="00610C35">
      <w:r w:rsidRPr="00147A78">
        <w:t xml:space="preserve">A execução do presente projeto </w:t>
      </w:r>
      <w:r w:rsidRPr="00147A78">
        <w:rPr>
          <w:b/>
          <w:bCs/>
        </w:rPr>
        <w:t>não</w:t>
      </w:r>
      <w:r w:rsidRPr="00147A78">
        <w:t xml:space="preserve"> prevê a utilização dos recursos da parceria para pagamento de despesas permanentes de pessoal da Instituição Executora, mantendo-se a vinculação dos servidores e bolsistas às regras próprias da UnB e da FAPDF, sem geração de vínculo empregatício com a Fundação de Apoio à Pesquisa do Distrito Federal ou com a Secretaria de Estado de Saúde do Distrito Federal. Eventuais </w:t>
      </w:r>
      <w:r w:rsidRPr="00147A78">
        <w:lastRenderedPageBreak/>
        <w:t>contratações de serviços de pessoa jurídica enquadrar-se-ão na rubrica de custeio “Serviços de Terceiros – PJ”, estando sujeitas à tributação própria da contratada (como ISS e tributos federais sobre faturamento), sem repasse de ônus adicionais à FAPDF. Assim, não há, no âmbito deste Plano de Trabalho, previsão de encargos sociais e trabalhistas diretos financiados com recursos da parceria, razão pela qual não se estimam valores específicos a esse título, permanecendo inalteradas as imunidades e isenções já usufruídas pela Instituição Executora na condição de universidade pública, nos termos da Constituição Federal e da legislação tributária aplicável.</w:t>
      </w:r>
    </w:p>
    <w:p w14:paraId="3F65BCDF" w14:textId="77777777" w:rsidR="00610C35" w:rsidRDefault="00610C35" w:rsidP="00610C35"/>
    <w:p w14:paraId="7E4DFD8C" w14:textId="3C92359F" w:rsidR="00610C35" w:rsidRPr="00610C35" w:rsidRDefault="00147A78" w:rsidP="00147A78">
      <w:pPr>
        <w:pStyle w:val="Ttulo3"/>
      </w:pPr>
      <w:r>
        <w:t>Verbas Recisórias</w:t>
      </w:r>
    </w:p>
    <w:p w14:paraId="3635C4D3" w14:textId="77777777" w:rsidR="00A6225C" w:rsidRDefault="00A6225C" w:rsidP="00A6225C">
      <w:pPr>
        <w:pStyle w:val="CabealhodoSumrio"/>
        <w:rPr>
          <w:rStyle w:val="nfase"/>
        </w:rPr>
      </w:pPr>
      <w:r w:rsidRPr="00610C35">
        <w:rPr>
          <w:rStyle w:val="nfase"/>
        </w:rPr>
        <w:t>[7.15.  Percentuais e valores que poderão ser provisionados para verbas rescisórias, quando a parceria envolver repasse de recursos para pagamento de despesas de pessoal;]</w:t>
      </w:r>
    </w:p>
    <w:p w14:paraId="18C6F3EF" w14:textId="77777777" w:rsidR="00702D15" w:rsidRPr="00702D15" w:rsidRDefault="00702D15" w:rsidP="00702D15"/>
    <w:p w14:paraId="07470A99" w14:textId="31A82881" w:rsidR="00702D15" w:rsidRPr="00702D15" w:rsidRDefault="00702D15" w:rsidP="00702D15">
      <w:r w:rsidRPr="00702D15">
        <w:t>Considerando que a parceria não envolve repasse de recursos para contratação de pessoal sob regime celetista diretamente vinculado ao projeto, mas sim a concessão de bolsas acadêmicas e a utilização de equipe própria da Instituição Executora, não se prevê a constituição de provisão específica para verbas rescisórias com recursos da FAPDF. Caso, em situação excepcional e devidamente justificada, venha a ser firmada contratação temporária de pessoal com vínculo trabalhista utilizando recursos de custeio, a Instituição Executora assumirá integralmente os respectivos encargos, inclusive rescisórios, os quais serão calculados conforme a legislação trabalhista vigente (incluindo FGTS e multa rescisória), com provisão mínima de referência em torno de 3,2% ao mês sobre a base salarial para a multa rescisória do FGTS, além das demais provisões legais, sem ampliar o valor global aprovado no orçamento do projeto.</w:t>
      </w:r>
    </w:p>
    <w:p w14:paraId="2DD5FFD0" w14:textId="77777777" w:rsidR="005C5A99" w:rsidRDefault="005C5A99" w:rsidP="00484C1E">
      <w:pPr>
        <w:pBdr>
          <w:top w:val="nil"/>
          <w:left w:val="nil"/>
          <w:bottom w:val="nil"/>
          <w:right w:val="nil"/>
          <w:between w:val="nil"/>
        </w:pBdr>
        <w:spacing w:after="240"/>
        <w:rPr>
          <w:rFonts w:ascii="Google Sans" w:eastAsia="Google Sans" w:hAnsi="Google Sans" w:cs="Google Sans"/>
          <w:color w:val="1B1C1D"/>
        </w:rPr>
      </w:pPr>
    </w:p>
    <w:p w14:paraId="2DD5FFD7" w14:textId="43DEA693" w:rsidR="005C5A99" w:rsidRDefault="00E878D6" w:rsidP="00484C1E">
      <w:pPr>
        <w:pStyle w:val="Ttulo2"/>
        <w:spacing w:before="0" w:after="120"/>
        <w:rPr>
          <w:rFonts w:ascii="Google Sans" w:eastAsia="Google Sans" w:hAnsi="Google Sans" w:cs="Google Sans"/>
          <w:color w:val="1B1C1D"/>
        </w:rPr>
      </w:pPr>
      <w:r>
        <w:rPr>
          <w:rFonts w:ascii="Google Sans" w:eastAsia="Google Sans" w:hAnsi="Google Sans" w:cs="Google Sans"/>
          <w:color w:val="1B1C1D"/>
        </w:rPr>
        <w:t>1</w:t>
      </w:r>
      <w:r w:rsidR="00C729F6">
        <w:rPr>
          <w:rFonts w:ascii="Google Sans" w:eastAsia="Google Sans" w:hAnsi="Google Sans" w:cs="Google Sans"/>
          <w:color w:val="1B1C1D"/>
        </w:rPr>
        <w:t>0</w:t>
      </w:r>
      <w:r>
        <w:rPr>
          <w:rFonts w:ascii="Google Sans" w:eastAsia="Google Sans" w:hAnsi="Google Sans" w:cs="Google Sans"/>
          <w:color w:val="1B1C1D"/>
        </w:rPr>
        <w:t>. Conclusão e Propriedade Intelectual (Item 3.3.10 &amp; Cláusula Décima Quinta)</w:t>
      </w:r>
    </w:p>
    <w:p w14:paraId="2DD5FFD9" w14:textId="76AB9448"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implementação do Centro de Tecnologias de Reabilitação Neuromotora no DF, </w:t>
      </w:r>
      <w:r>
        <w:rPr>
          <w:rFonts w:ascii="Google Sans Text" w:eastAsia="Google Sans Text" w:hAnsi="Google Sans Text" w:cs="Google Sans Text"/>
          <w:color w:val="1B1C1D"/>
        </w:rPr>
        <w:lastRenderedPageBreak/>
        <w:t>por meio do desenvolvimento local de exoesqueletos híbridos e inteligentes, representa uma oportunidade estratégica para transformar a política pública de reabilitação. O projeto demonstra total aderência ao Edital Desafio DF ao priorizar a geração de uma Prova de Conceito (MVP) viável e acessível, que pode ser escalonada para o SUS por meio de aquisições inovadoras (ETEC/CPSI), superando o desafio do alto custo das tecnologias importadas.</w:t>
      </w:r>
    </w:p>
    <w:p w14:paraId="2DD5FFDA" w14:textId="3E7FBF23"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O investimento de R$ 2.912.000,00 será aplicado primariamente na formação de recursos humanos (M4) e na criação de ativos intelectuais e tecnológicos (M1, M3), consolidando o DF como um polo de P&amp;D em tecnologia assistiva.</w:t>
      </w:r>
    </w:p>
    <w:p w14:paraId="2DD5FFDB" w14:textId="77777777" w:rsidR="005C5A99" w:rsidRDefault="00E878D6" w:rsidP="00484C1E">
      <w:pPr>
        <w:pBdr>
          <w:top w:val="nil"/>
          <w:left w:val="nil"/>
          <w:bottom w:val="nil"/>
          <w:right w:val="nil"/>
          <w:between w:val="nil"/>
        </w:pBdr>
        <w:spacing w:after="2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Em conformidade com a Cláusula Décima Quinta da Chamada Pública, caso o P&amp;D resulte em criação ou modelo patenteável (Meta M3), os direitos e resultados econômicos serão compartilhados em percentual igual entre a FAPDF (Outorgante), o Coordenador/Outorgado, e a Instituição Executora, garantindo o retorno do investimento à sociedade </w:t>
      </w:r>
      <w:r>
        <w:rPr>
          <w:rFonts w:ascii="Google Sans Text" w:eastAsia="Google Sans Text" w:hAnsi="Google Sans Text" w:cs="Google Sans Text"/>
          <w:color w:val="444746"/>
          <w:szCs w:val="24"/>
          <w:vertAlign w:val="superscript"/>
        </w:rPr>
        <w:t>1</w:t>
      </w:r>
      <w:r>
        <w:rPr>
          <w:rFonts w:ascii="Google Sans Text" w:eastAsia="Google Sans Text" w:hAnsi="Google Sans Text" w:cs="Google Sans Text"/>
          <w:color w:val="1B1C1D"/>
        </w:rPr>
        <w:t>. Este modelo de gestão de PI fortalece o ecossistema de inovação e garante a sustentabilidade do Centro, promovendo um impacto duradouro na qualidade de vida dos pacientes e na autonomia tecnológica brasileira.</w:t>
      </w:r>
    </w:p>
    <w:p w14:paraId="2DD5FFDC" w14:textId="77777777" w:rsidR="005C5A99" w:rsidRDefault="00E878D6" w:rsidP="00484C1E">
      <w:pPr>
        <w:pBdr>
          <w:top w:val="nil"/>
          <w:left w:val="nil"/>
          <w:bottom w:val="nil"/>
          <w:right w:val="nil"/>
          <w:between w:val="nil"/>
        </w:pBdr>
        <w:spacing w:after="255"/>
        <w:rPr>
          <w:rFonts w:ascii="Google Sans Text" w:eastAsia="Google Sans Text" w:hAnsi="Google Sans Text" w:cs="Google Sans Text"/>
          <w:color w:val="1B1C1D"/>
        </w:rPr>
      </w:pPr>
      <w:r>
        <w:rPr>
          <w:rFonts w:ascii="Google Sans Text" w:eastAsia="Google Sans Text" w:hAnsi="Google Sans Text" w:cs="Google Sans Text"/>
          <w:color w:val="1B1C1D"/>
        </w:rPr>
        <w:t>A equipe LARA/UnB possui o histórico, a capacidade técnica e as parcerias necessárias para executar o Plano de Trabalho dentro do prazo e orçamento estabelecidos, transformando a pesquisa de ponta em uma solução aplicada e acessível à população do Distrito Federal.</w:t>
      </w:r>
    </w:p>
    <w:p w14:paraId="7E5BDAEE" w14:textId="77777777" w:rsidR="00C729F6" w:rsidRDefault="00C729F6" w:rsidP="00484C1E">
      <w:pPr>
        <w:pBdr>
          <w:top w:val="nil"/>
          <w:left w:val="nil"/>
          <w:bottom w:val="nil"/>
          <w:right w:val="nil"/>
          <w:between w:val="nil"/>
        </w:pBdr>
        <w:spacing w:after="255"/>
        <w:rPr>
          <w:rFonts w:ascii="Google Sans Text" w:eastAsia="Google Sans Text" w:hAnsi="Google Sans Text" w:cs="Google Sans Text"/>
          <w:color w:val="1B1C1D"/>
        </w:rPr>
      </w:pPr>
    </w:p>
    <w:p w14:paraId="322F50D7" w14:textId="4A7A8138" w:rsidR="00C729F6" w:rsidRDefault="00C729F6" w:rsidP="00C729F6">
      <w:pPr>
        <w:pStyle w:val="Ttulo2"/>
        <w:spacing w:before="0" w:after="120"/>
        <w:rPr>
          <w:rFonts w:ascii="Google Sans" w:eastAsia="Google Sans" w:hAnsi="Google Sans" w:cs="Google Sans"/>
          <w:color w:val="1B1C1D"/>
        </w:rPr>
      </w:pPr>
      <w:r>
        <w:rPr>
          <w:rFonts w:ascii="Google Sans" w:eastAsia="Google Sans" w:hAnsi="Google Sans" w:cs="Google Sans"/>
          <w:color w:val="1B1C1D"/>
        </w:rPr>
        <w:t>12. Referências Bibliográficas (Item 7.18)</w:t>
      </w:r>
    </w:p>
    <w:p w14:paraId="132303BE" w14:textId="77777777" w:rsidR="00123E17" w:rsidRPr="00371C5C" w:rsidRDefault="00123E17" w:rsidP="00123E17">
      <w:pPr>
        <w:ind w:firstLine="0"/>
        <w:jc w:val="left"/>
        <w:rPr>
          <w:rStyle w:val="nfase"/>
        </w:rPr>
      </w:pPr>
      <w:r w:rsidRPr="00371C5C">
        <w:rPr>
          <w:rStyle w:val="nfase"/>
        </w:rPr>
        <w:t>[7.18.  Referências bibliográficas.]</w:t>
      </w:r>
    </w:p>
    <w:p w14:paraId="555759F6" w14:textId="77777777" w:rsidR="00123E17" w:rsidRPr="00123E17" w:rsidRDefault="00123E17" w:rsidP="00123E17"/>
    <w:p w14:paraId="434C7201" w14:textId="77777777" w:rsidR="002B01EF" w:rsidRPr="002B01EF" w:rsidRDefault="00C729F6" w:rsidP="002B01EF">
      <w:pPr>
        <w:pStyle w:val="Bibliografia"/>
        <w:rPr>
          <w:rFonts w:ascii="Google Sans Text" w:hAnsi="Google Sans Text"/>
          <w:lang w:val="en-US"/>
        </w:rPr>
      </w:pPr>
      <w:r>
        <w:rPr>
          <w:rFonts w:ascii="Google Sans Text" w:eastAsia="Google Sans Text" w:hAnsi="Google Sans Text" w:cs="Google Sans Text"/>
          <w:color w:val="1B1C1D"/>
        </w:rPr>
        <w:fldChar w:fldCharType="begin"/>
      </w:r>
      <w:r>
        <w:rPr>
          <w:rFonts w:ascii="Google Sans Text" w:eastAsia="Google Sans Text" w:hAnsi="Google Sans Text" w:cs="Google Sans Text"/>
          <w:color w:val="1B1C1D"/>
        </w:rPr>
        <w:instrText xml:space="preserve"> ADDIN ZOTERO_BIBL {"uncited":[],"omitted":[],"custom":[]} CSL_BIBLIOGRAPHY </w:instrText>
      </w:r>
      <w:r>
        <w:rPr>
          <w:rFonts w:ascii="Google Sans Text" w:eastAsia="Google Sans Text" w:hAnsi="Google Sans Text" w:cs="Google Sans Text"/>
          <w:color w:val="1B1C1D"/>
        </w:rPr>
        <w:fldChar w:fldCharType="separate"/>
      </w:r>
      <w:r w:rsidR="002B01EF" w:rsidRPr="002B01EF">
        <w:rPr>
          <w:rFonts w:ascii="Google Sans Text" w:hAnsi="Google Sans Text"/>
        </w:rPr>
        <w:t xml:space="preserve">AFPESP. </w:t>
      </w:r>
      <w:r w:rsidR="002B01EF" w:rsidRPr="002B01EF">
        <w:rPr>
          <w:rFonts w:ascii="Google Sans Text" w:hAnsi="Google Sans Text"/>
          <w:b/>
          <w:bCs/>
        </w:rPr>
        <w:t>Exoesqueleto robótico chega ao SUS em SP para reabilitação de pacientes com AVC e Parkinson</w:t>
      </w:r>
      <w:r w:rsidR="002B01EF" w:rsidRPr="002B01EF">
        <w:rPr>
          <w:rFonts w:ascii="Google Sans Text" w:hAnsi="Google Sans Text"/>
        </w:rPr>
        <w:t xml:space="preserve">. </w:t>
      </w:r>
      <w:r w:rsidR="002B01EF" w:rsidRPr="002B01EF">
        <w:rPr>
          <w:rFonts w:ascii="Google Sans Text" w:hAnsi="Google Sans Text"/>
          <w:lang w:val="en-US"/>
        </w:rPr>
        <w:t xml:space="preserve">São Paulo, jun. 2023. </w:t>
      </w:r>
    </w:p>
    <w:p w14:paraId="66BE737E"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lastRenderedPageBreak/>
        <w:t xml:space="preserve">ALIBEJI, Naji A.; KIRSCH, Nicholas Andrew; SHARMA, Nitin. A Muscle Synergy-Inspired Adaptive Control Scheme for a Hybrid Walking Neuroprosthesis. </w:t>
      </w:r>
      <w:r w:rsidRPr="002B01EF">
        <w:rPr>
          <w:rFonts w:ascii="Google Sans Text" w:hAnsi="Google Sans Text"/>
          <w:b/>
          <w:bCs/>
          <w:lang w:val="en-US"/>
        </w:rPr>
        <w:t>Frontiers in Bioengineering and Biotechnology</w:t>
      </w:r>
      <w:r w:rsidRPr="002B01EF">
        <w:rPr>
          <w:rFonts w:ascii="Google Sans Text" w:hAnsi="Google Sans Text"/>
          <w:lang w:val="en-US"/>
        </w:rPr>
        <w:t xml:space="preserve">, v. 3, 21 dez. 2015. </w:t>
      </w:r>
    </w:p>
    <w:p w14:paraId="33618E87" w14:textId="77777777" w:rsidR="002B01EF" w:rsidRPr="002B01EF" w:rsidRDefault="002B01EF" w:rsidP="002B01EF">
      <w:pPr>
        <w:pStyle w:val="Bibliografia"/>
        <w:rPr>
          <w:rFonts w:ascii="Google Sans Text" w:hAnsi="Google Sans Text"/>
        </w:rPr>
      </w:pPr>
      <w:r w:rsidRPr="002B01EF">
        <w:rPr>
          <w:rFonts w:ascii="Google Sans Text" w:hAnsi="Google Sans Text"/>
          <w:lang w:val="en-US"/>
        </w:rPr>
        <w:t xml:space="preserve">ANDRADE, Valéria Sousa de </w:t>
      </w:r>
      <w:r w:rsidRPr="002B01EF">
        <w:rPr>
          <w:rFonts w:ascii="Google Sans Text" w:hAnsi="Google Sans Text"/>
          <w:i/>
          <w:iCs/>
          <w:lang w:val="en-US"/>
        </w:rPr>
        <w:t>et al.</w:t>
      </w:r>
      <w:r w:rsidRPr="002B01EF">
        <w:rPr>
          <w:rFonts w:ascii="Google Sans Text" w:hAnsi="Google Sans Text"/>
          <w:lang w:val="en-US"/>
        </w:rPr>
        <w:t xml:space="preserve"> Social participation and personal autonomy of individuals with spinal cord injury. </w:t>
      </w:r>
      <w:r w:rsidRPr="002B01EF">
        <w:rPr>
          <w:rFonts w:ascii="Google Sans Text" w:hAnsi="Google Sans Text"/>
          <w:b/>
          <w:bCs/>
        </w:rPr>
        <w:t>Revista Brasileira de Enfermagem</w:t>
      </w:r>
      <w:r w:rsidRPr="002B01EF">
        <w:rPr>
          <w:rFonts w:ascii="Google Sans Text" w:hAnsi="Google Sans Text"/>
        </w:rPr>
        <w:t xml:space="preserve">, v. 72, p. 241–247, 2019. </w:t>
      </w:r>
    </w:p>
    <w:p w14:paraId="40A59E25" w14:textId="77777777" w:rsidR="002B01EF" w:rsidRPr="002B01EF" w:rsidRDefault="002B01EF" w:rsidP="002B01EF">
      <w:pPr>
        <w:pStyle w:val="Bibliografia"/>
        <w:rPr>
          <w:rFonts w:ascii="Google Sans Text" w:hAnsi="Google Sans Text"/>
        </w:rPr>
      </w:pPr>
      <w:r w:rsidRPr="002B01EF">
        <w:rPr>
          <w:rFonts w:ascii="Google Sans Text" w:hAnsi="Google Sans Text"/>
        </w:rPr>
        <w:t xml:space="preserve">ARAÚJO, Denizar Vianna </w:t>
      </w:r>
      <w:r w:rsidRPr="002B01EF">
        <w:rPr>
          <w:rFonts w:ascii="Google Sans Text" w:hAnsi="Google Sans Text"/>
          <w:i/>
          <w:iCs/>
        </w:rPr>
        <w:t>et al.</w:t>
      </w:r>
      <w:r w:rsidRPr="002B01EF">
        <w:rPr>
          <w:rFonts w:ascii="Google Sans Text" w:hAnsi="Google Sans Text"/>
        </w:rPr>
        <w:t xml:space="preserve"> Análise de custo-efetividade da trombólise com alteplase no Acidente Vascular Cerebral. </w:t>
      </w:r>
      <w:r w:rsidRPr="002B01EF">
        <w:rPr>
          <w:rFonts w:ascii="Google Sans Text" w:hAnsi="Google Sans Text"/>
          <w:b/>
          <w:bCs/>
        </w:rPr>
        <w:t>Arquivos Brasileiros de Cardiologia</w:t>
      </w:r>
      <w:r w:rsidRPr="002B01EF">
        <w:rPr>
          <w:rFonts w:ascii="Google Sans Text" w:hAnsi="Google Sans Text"/>
        </w:rPr>
        <w:t xml:space="preserve">, v. 95, p. 12–20, 2010. </w:t>
      </w:r>
    </w:p>
    <w:p w14:paraId="2CB0C7C3"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rPr>
        <w:t xml:space="preserve">BANYAI, Adriana Daniela; BRIȘAN, Cornel. </w:t>
      </w:r>
      <w:r w:rsidRPr="002B01EF">
        <w:rPr>
          <w:rFonts w:ascii="Google Sans Text" w:hAnsi="Google Sans Text"/>
          <w:lang w:val="en-US"/>
        </w:rPr>
        <w:t xml:space="preserve">Robotics in Physical Rehabilitation: Systematic Review. </w:t>
      </w:r>
      <w:r w:rsidRPr="002B01EF">
        <w:rPr>
          <w:rFonts w:ascii="Google Sans Text" w:hAnsi="Google Sans Text"/>
          <w:b/>
          <w:bCs/>
          <w:lang w:val="en-US"/>
        </w:rPr>
        <w:t>Healthcare</w:t>
      </w:r>
      <w:r w:rsidRPr="002B01EF">
        <w:rPr>
          <w:rFonts w:ascii="Google Sans Text" w:hAnsi="Google Sans Text"/>
          <w:lang w:val="en-US"/>
        </w:rPr>
        <w:t xml:space="preserve">, v. 12, n. 17, p. 1720, jan. 2024. </w:t>
      </w:r>
    </w:p>
    <w:p w14:paraId="14EC40E9"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BEN ABDALLAH, Ismail; BOUTERAA, Yassine; ALOTAIBI, Ahmed. AI-driven hybrid rehabilitation: synergizing robotics and electrical stimulation for upper-limb recovery after stroke. </w:t>
      </w:r>
      <w:r w:rsidRPr="002B01EF">
        <w:rPr>
          <w:rFonts w:ascii="Google Sans Text" w:hAnsi="Google Sans Text"/>
          <w:b/>
          <w:bCs/>
          <w:lang w:val="en-US"/>
        </w:rPr>
        <w:t>Frontiers in Bioengineering and Biotechnology</w:t>
      </w:r>
      <w:r w:rsidRPr="002B01EF">
        <w:rPr>
          <w:rFonts w:ascii="Google Sans Text" w:hAnsi="Google Sans Text"/>
          <w:lang w:val="en-US"/>
        </w:rPr>
        <w:t xml:space="preserve">, v. 13, 25 jun. 2025. </w:t>
      </w:r>
    </w:p>
    <w:p w14:paraId="4682DF8B"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CALABRÒ, Rocco Salvatore </w:t>
      </w:r>
      <w:r w:rsidRPr="002B01EF">
        <w:rPr>
          <w:rFonts w:ascii="Google Sans Text" w:hAnsi="Google Sans Text"/>
          <w:i/>
          <w:iCs/>
          <w:lang w:val="en-US"/>
        </w:rPr>
        <w:t>et al.</w:t>
      </w:r>
      <w:r w:rsidRPr="002B01EF">
        <w:rPr>
          <w:rFonts w:ascii="Google Sans Text" w:hAnsi="Google Sans Text"/>
          <w:lang w:val="en-US"/>
        </w:rPr>
        <w:t xml:space="preserve"> Shaping neuroplasticity by using powered exoskeletons in patients with stroke: a randomized clinical trial. </w:t>
      </w:r>
      <w:r w:rsidRPr="002B01EF">
        <w:rPr>
          <w:rFonts w:ascii="Google Sans Text" w:hAnsi="Google Sans Text"/>
          <w:b/>
          <w:bCs/>
          <w:lang w:val="en-US"/>
        </w:rPr>
        <w:t>Journal of Neuroengineering and Rehabilitation</w:t>
      </w:r>
      <w:r w:rsidRPr="002B01EF">
        <w:rPr>
          <w:rFonts w:ascii="Google Sans Text" w:hAnsi="Google Sans Text"/>
          <w:lang w:val="en-US"/>
        </w:rPr>
        <w:t xml:space="preserve">, v. 15, n. 1, p. 35, 25 abr. 2018. </w:t>
      </w:r>
    </w:p>
    <w:p w14:paraId="25C6BA7A"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COSER, Omar </w:t>
      </w:r>
      <w:r w:rsidRPr="002B01EF">
        <w:rPr>
          <w:rFonts w:ascii="Google Sans Text" w:hAnsi="Google Sans Text"/>
          <w:i/>
          <w:iCs/>
          <w:lang w:val="en-US"/>
        </w:rPr>
        <w:t>et al.</w:t>
      </w:r>
      <w:r w:rsidRPr="002B01EF">
        <w:rPr>
          <w:rFonts w:ascii="Google Sans Text" w:hAnsi="Google Sans Text"/>
          <w:lang w:val="en-US"/>
        </w:rPr>
        <w:t xml:space="preserve"> AI-based methodologies for exoskeleton-assisted rehabilitation of the lower limb: a review. </w:t>
      </w:r>
      <w:r w:rsidRPr="002B01EF">
        <w:rPr>
          <w:rFonts w:ascii="Google Sans Text" w:hAnsi="Google Sans Text"/>
          <w:b/>
          <w:bCs/>
          <w:lang w:val="en-US"/>
        </w:rPr>
        <w:t>Frontiers in Robotics and AI</w:t>
      </w:r>
      <w:r w:rsidRPr="002B01EF">
        <w:rPr>
          <w:rFonts w:ascii="Google Sans Text" w:hAnsi="Google Sans Text"/>
          <w:lang w:val="en-US"/>
        </w:rPr>
        <w:t xml:space="preserve">, v. 11, 9 fev. 2024. </w:t>
      </w:r>
    </w:p>
    <w:p w14:paraId="53ECB223"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DE SANTANA, Nathalia Matos </w:t>
      </w:r>
      <w:r w:rsidRPr="002B01EF">
        <w:rPr>
          <w:rFonts w:ascii="Google Sans Text" w:hAnsi="Google Sans Text"/>
          <w:i/>
          <w:iCs/>
          <w:lang w:val="en-US"/>
        </w:rPr>
        <w:t>et al.</w:t>
      </w:r>
      <w:r w:rsidRPr="002B01EF">
        <w:rPr>
          <w:rFonts w:ascii="Google Sans Text" w:hAnsi="Google Sans Text"/>
          <w:lang w:val="en-US"/>
        </w:rPr>
        <w:t xml:space="preserve"> The burden of stroke in Brazil in 2016: an analysis of the Global Burden of Disease study findings. </w:t>
      </w:r>
      <w:r w:rsidRPr="002B01EF">
        <w:rPr>
          <w:rFonts w:ascii="Google Sans Text" w:hAnsi="Google Sans Text"/>
          <w:b/>
          <w:bCs/>
          <w:lang w:val="en-US"/>
        </w:rPr>
        <w:t>BMC research notes</w:t>
      </w:r>
      <w:r w:rsidRPr="002B01EF">
        <w:rPr>
          <w:rFonts w:ascii="Google Sans Text" w:hAnsi="Google Sans Text"/>
          <w:lang w:val="en-US"/>
        </w:rPr>
        <w:t xml:space="preserve">, v. 11, n. 1, p. 735, 16 out. 2018. </w:t>
      </w:r>
    </w:p>
    <w:p w14:paraId="3A7ABE0F"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DIAZ, Fabian Horacio; BORRÁS PINILLA, Carlos; GARCÍA CENA, Cecilia E. Exploring Robotic Technologies for Upper Limb Rehabilitation: Current Status and Future Directions. </w:t>
      </w:r>
      <w:r w:rsidRPr="002B01EF">
        <w:rPr>
          <w:rFonts w:ascii="Google Sans Text" w:hAnsi="Google Sans Text"/>
          <w:b/>
          <w:bCs/>
          <w:lang w:val="en-US"/>
        </w:rPr>
        <w:t>Journal of Sensor and Actuator Networks</w:t>
      </w:r>
      <w:r w:rsidRPr="002B01EF">
        <w:rPr>
          <w:rFonts w:ascii="Google Sans Text" w:hAnsi="Google Sans Text"/>
          <w:lang w:val="en-US"/>
        </w:rPr>
        <w:t xml:space="preserve">, v. 14, n. 3, p. 48, jun. 2025. </w:t>
      </w:r>
    </w:p>
    <w:p w14:paraId="11DA1B05" w14:textId="77777777" w:rsidR="002B01EF" w:rsidRPr="00313F49" w:rsidRDefault="002B01EF" w:rsidP="002B01EF">
      <w:pPr>
        <w:pStyle w:val="Bibliografia"/>
        <w:rPr>
          <w:rFonts w:ascii="Google Sans Text" w:hAnsi="Google Sans Text"/>
          <w:lang w:val="en-US"/>
        </w:rPr>
      </w:pPr>
      <w:r w:rsidRPr="002B01EF">
        <w:rPr>
          <w:rFonts w:ascii="Google Sans Text" w:hAnsi="Google Sans Text"/>
          <w:lang w:val="en-US"/>
        </w:rPr>
        <w:t xml:space="preserve">FALEIROS, Fabiana </w:t>
      </w:r>
      <w:r w:rsidRPr="002B01EF">
        <w:rPr>
          <w:rFonts w:ascii="Google Sans Text" w:hAnsi="Google Sans Text"/>
          <w:i/>
          <w:iCs/>
          <w:lang w:val="en-US"/>
        </w:rPr>
        <w:t>et al.</w:t>
      </w:r>
      <w:r w:rsidRPr="002B01EF">
        <w:rPr>
          <w:rFonts w:ascii="Google Sans Text" w:hAnsi="Google Sans Text"/>
          <w:lang w:val="en-US"/>
        </w:rPr>
        <w:t xml:space="preserve"> </w:t>
      </w:r>
      <w:r w:rsidRPr="002B01EF">
        <w:rPr>
          <w:rFonts w:ascii="Google Sans Text" w:hAnsi="Google Sans Text"/>
          <w:b/>
          <w:bCs/>
          <w:lang w:val="en-US"/>
        </w:rPr>
        <w:t>Prevalence of Intestinal Neurogenic Bowel and Lower Urinary Tract Dysfunctions in Brazilians with Traumatic and Non-Traumatic Spinal Cord Injury</w:t>
      </w:r>
      <w:r w:rsidRPr="002B01EF">
        <w:rPr>
          <w:rFonts w:ascii="Google Sans Text" w:hAnsi="Google Sans Text"/>
          <w:lang w:val="en-US"/>
        </w:rPr>
        <w:t xml:space="preserve">. Research Square, , 24 out. 2024. </w:t>
      </w:r>
      <w:r w:rsidRPr="00313F49">
        <w:rPr>
          <w:rFonts w:ascii="Google Sans Text" w:hAnsi="Google Sans Text"/>
          <w:lang w:val="en-US"/>
        </w:rPr>
        <w:t>Disponível em: &lt;https://www.researchsquare.com/article/rs-5046196/v1&gt;. Acesso em: 17 nov. 2025</w:t>
      </w:r>
    </w:p>
    <w:p w14:paraId="774B52EC" w14:textId="77777777" w:rsidR="002B01EF" w:rsidRPr="002B01EF" w:rsidRDefault="002B01EF" w:rsidP="002B01EF">
      <w:pPr>
        <w:pStyle w:val="Bibliografia"/>
        <w:rPr>
          <w:rFonts w:ascii="Google Sans Text" w:hAnsi="Google Sans Text"/>
        </w:rPr>
      </w:pPr>
      <w:r w:rsidRPr="002B01EF">
        <w:rPr>
          <w:rFonts w:ascii="Google Sans Text" w:hAnsi="Google Sans Text"/>
          <w:lang w:val="en-US"/>
        </w:rPr>
        <w:t xml:space="preserve">FALEIROS, Fabiana </w:t>
      </w:r>
      <w:r w:rsidRPr="002B01EF">
        <w:rPr>
          <w:rFonts w:ascii="Google Sans Text" w:hAnsi="Google Sans Text"/>
          <w:i/>
          <w:iCs/>
          <w:lang w:val="en-US"/>
        </w:rPr>
        <w:t>et al.</w:t>
      </w:r>
      <w:r w:rsidRPr="002B01EF">
        <w:rPr>
          <w:rFonts w:ascii="Google Sans Text" w:hAnsi="Google Sans Text"/>
          <w:lang w:val="en-US"/>
        </w:rPr>
        <w:t xml:space="preserve"> Therapeutic path of Brazilians with spinal cord injury until rehabilitation. </w:t>
      </w:r>
      <w:r w:rsidRPr="002B01EF">
        <w:rPr>
          <w:rFonts w:ascii="Google Sans Text" w:hAnsi="Google Sans Text"/>
          <w:b/>
          <w:bCs/>
        </w:rPr>
        <w:t>Scientific Reports</w:t>
      </w:r>
      <w:r w:rsidRPr="002B01EF">
        <w:rPr>
          <w:rFonts w:ascii="Google Sans Text" w:hAnsi="Google Sans Text"/>
        </w:rPr>
        <w:t xml:space="preserve">, v. 15, n. 1, p. 9342, 18 mar. 2025. </w:t>
      </w:r>
    </w:p>
    <w:p w14:paraId="1FB92C36" w14:textId="77777777" w:rsidR="00CE01ED" w:rsidRPr="00CE01ED" w:rsidRDefault="00CE01ED" w:rsidP="00CE01ED">
      <w:pPr>
        <w:pStyle w:val="Bibliografia"/>
        <w:rPr>
          <w:rFonts w:ascii="Google Sans Text" w:hAnsi="Google Sans Text"/>
        </w:rPr>
      </w:pPr>
      <w:r w:rsidRPr="00CE01ED">
        <w:rPr>
          <w:rFonts w:ascii="Google Sans Text" w:hAnsi="Google Sans Text"/>
        </w:rPr>
        <w:t xml:space="preserve">FEDERAL, Fundação de Apoio à Pesquisa do Distrito. </w:t>
      </w:r>
      <w:r w:rsidRPr="00CE01ED">
        <w:rPr>
          <w:rFonts w:ascii="Google Sans Text" w:hAnsi="Google Sans Text"/>
          <w:b/>
          <w:bCs/>
        </w:rPr>
        <w:t>Chamada Pública n</w:t>
      </w:r>
      <w:r w:rsidRPr="00CE01ED">
        <w:rPr>
          <w:rFonts w:ascii="Google Sans Text" w:hAnsi="Google Sans Text"/>
          <w:b/>
          <w:bCs/>
          <w:vertAlign w:val="superscript"/>
        </w:rPr>
        <w:t>o</w:t>
      </w:r>
      <w:r w:rsidRPr="00CE01ED">
        <w:rPr>
          <w:rFonts w:ascii="Google Sans Text" w:hAnsi="Google Sans Text"/>
          <w:b/>
          <w:bCs/>
        </w:rPr>
        <w:t xml:space="preserve"> </w:t>
      </w:r>
      <w:r w:rsidRPr="00CE01ED">
        <w:rPr>
          <w:rFonts w:ascii="Google Sans Text" w:hAnsi="Google Sans Text"/>
          <w:b/>
          <w:bCs/>
        </w:rPr>
        <w:lastRenderedPageBreak/>
        <w:t>03/2025 vinculada ao Edital n</w:t>
      </w:r>
      <w:r w:rsidRPr="00CE01ED">
        <w:rPr>
          <w:rFonts w:ascii="Google Sans Text" w:hAnsi="Google Sans Text"/>
          <w:b/>
          <w:bCs/>
          <w:vertAlign w:val="superscript"/>
        </w:rPr>
        <w:t>o</w:t>
      </w:r>
      <w:r w:rsidRPr="00CE01ED">
        <w:rPr>
          <w:rFonts w:ascii="Google Sans Text" w:hAnsi="Google Sans Text"/>
          <w:b/>
          <w:bCs/>
        </w:rPr>
        <w:t xml:space="preserve"> 01/2025 - Programa Desafio DF: Centro de Reabilitação</w:t>
      </w:r>
      <w:r w:rsidRPr="00CE01ED">
        <w:rPr>
          <w:rFonts w:ascii="Google Sans Text" w:hAnsi="Google Sans Text"/>
        </w:rPr>
        <w:t xml:space="preserve">. Brasília: FAPDF, 2025a. </w:t>
      </w:r>
    </w:p>
    <w:p w14:paraId="1DE1CC7D" w14:textId="77777777" w:rsidR="00CE01ED" w:rsidRPr="00CE01ED" w:rsidRDefault="00CE01ED" w:rsidP="00CE01ED">
      <w:pPr>
        <w:pStyle w:val="Bibliografia"/>
        <w:rPr>
          <w:rFonts w:ascii="Google Sans Text" w:hAnsi="Google Sans Text"/>
        </w:rPr>
      </w:pPr>
      <w:r w:rsidRPr="00CE01ED">
        <w:rPr>
          <w:rFonts w:ascii="Google Sans Text" w:hAnsi="Google Sans Text"/>
        </w:rPr>
        <w:t xml:space="preserve">FEDERAL, Fundação de Apoio à Pesquisa do Distrito. </w:t>
      </w:r>
      <w:r w:rsidRPr="00CE01ED">
        <w:rPr>
          <w:rFonts w:ascii="Google Sans Text" w:hAnsi="Google Sans Text"/>
          <w:b/>
          <w:bCs/>
        </w:rPr>
        <w:t>Edital n</w:t>
      </w:r>
      <w:r w:rsidRPr="00CE01ED">
        <w:rPr>
          <w:rFonts w:ascii="Google Sans Text" w:hAnsi="Google Sans Text"/>
          <w:b/>
          <w:bCs/>
          <w:vertAlign w:val="superscript"/>
        </w:rPr>
        <w:t>o</w:t>
      </w:r>
      <w:r w:rsidRPr="00CE01ED">
        <w:rPr>
          <w:rFonts w:ascii="Google Sans Text" w:hAnsi="Google Sans Text"/>
          <w:b/>
          <w:bCs/>
        </w:rPr>
        <w:t xml:space="preserve"> 01/2025 - Programa Desafio DF: Promover Chamadas Específicas para Seleção de Projetos de Pesquisa, Desenvolvimento e Inovação</w:t>
      </w:r>
      <w:r w:rsidRPr="00CE01ED">
        <w:rPr>
          <w:rFonts w:ascii="Google Sans Text" w:hAnsi="Google Sans Text"/>
        </w:rPr>
        <w:t xml:space="preserve">. Brasília: FAPDF, 2025b. </w:t>
      </w:r>
    </w:p>
    <w:p w14:paraId="7A6EAC13" w14:textId="77777777" w:rsidR="002B01EF" w:rsidRPr="002B01EF" w:rsidRDefault="002B01EF" w:rsidP="002B01EF">
      <w:pPr>
        <w:pStyle w:val="Bibliografia"/>
        <w:rPr>
          <w:rFonts w:ascii="Google Sans Text" w:hAnsi="Google Sans Text"/>
        </w:rPr>
      </w:pPr>
      <w:r w:rsidRPr="002B01EF">
        <w:rPr>
          <w:rFonts w:ascii="Google Sans Text" w:hAnsi="Google Sans Text"/>
        </w:rPr>
        <w:t xml:space="preserve">IBGE, Diretoria de Pesquisas (ORG.). </w:t>
      </w:r>
      <w:r w:rsidRPr="002B01EF">
        <w:rPr>
          <w:rFonts w:ascii="Google Sans Text" w:hAnsi="Google Sans Text"/>
          <w:b/>
          <w:bCs/>
        </w:rPr>
        <w:t>Pesquisa nacional de saúde</w:t>
      </w:r>
      <w:r w:rsidRPr="002B01EF">
        <w:rPr>
          <w:rFonts w:ascii="Google Sans Text" w:hAnsi="Google Sans Text"/>
        </w:rPr>
        <w:t xml:space="preserve">. Rio de Janeiro, RJ: Ibge, 2024. </w:t>
      </w:r>
    </w:p>
    <w:p w14:paraId="02CC5ED9" w14:textId="77777777" w:rsidR="002B01EF" w:rsidRPr="002B01EF" w:rsidRDefault="002B01EF" w:rsidP="002B01EF">
      <w:pPr>
        <w:pStyle w:val="Bibliografia"/>
        <w:rPr>
          <w:rFonts w:ascii="Google Sans Text" w:hAnsi="Google Sans Text"/>
          <w:lang w:val="en-US"/>
        </w:rPr>
      </w:pPr>
      <w:r w:rsidRPr="00CE01ED">
        <w:rPr>
          <w:rFonts w:ascii="Google Sans Text" w:hAnsi="Google Sans Text"/>
        </w:rPr>
        <w:t xml:space="preserve">IVANENKO, Yury </w:t>
      </w:r>
      <w:r w:rsidRPr="00CE01ED">
        <w:rPr>
          <w:rFonts w:ascii="Google Sans Text" w:hAnsi="Google Sans Text"/>
          <w:i/>
        </w:rPr>
        <w:t>et al.</w:t>
      </w:r>
      <w:r w:rsidRPr="00CE01ED">
        <w:rPr>
          <w:rFonts w:ascii="Google Sans Text" w:hAnsi="Google Sans Text"/>
        </w:rPr>
        <w:t xml:space="preserve"> Editorial: Neural Prostheses for Locomotion. </w:t>
      </w:r>
      <w:r w:rsidRPr="002B01EF">
        <w:rPr>
          <w:rFonts w:ascii="Google Sans Text" w:hAnsi="Google Sans Text"/>
          <w:b/>
          <w:bCs/>
          <w:lang w:val="en-US"/>
        </w:rPr>
        <w:t>Frontiers in Neuroscience</w:t>
      </w:r>
      <w:r w:rsidRPr="002B01EF">
        <w:rPr>
          <w:rFonts w:ascii="Google Sans Text" w:hAnsi="Google Sans Text"/>
          <w:lang w:val="en-US"/>
        </w:rPr>
        <w:t xml:space="preserve">, v. 15, 4 nov. 2021. </w:t>
      </w:r>
    </w:p>
    <w:p w14:paraId="755F6DBD"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JAZAYERI, Seyed Behnam </w:t>
      </w:r>
      <w:r w:rsidRPr="002B01EF">
        <w:rPr>
          <w:rFonts w:ascii="Google Sans Text" w:hAnsi="Google Sans Text"/>
          <w:i/>
          <w:iCs/>
          <w:lang w:val="en-US"/>
        </w:rPr>
        <w:t>et al.</w:t>
      </w:r>
      <w:r w:rsidRPr="002B01EF">
        <w:rPr>
          <w:rFonts w:ascii="Google Sans Text" w:hAnsi="Google Sans Text"/>
          <w:lang w:val="en-US"/>
        </w:rPr>
        <w:t xml:space="preserve"> Incidence of traumatic spinal cord injury worldwide: A systematic review, data integration, and update. </w:t>
      </w:r>
      <w:r w:rsidRPr="002B01EF">
        <w:rPr>
          <w:rFonts w:ascii="Google Sans Text" w:hAnsi="Google Sans Text"/>
          <w:b/>
          <w:bCs/>
          <w:lang w:val="en-US"/>
        </w:rPr>
        <w:t>World Neurosurgery: X</w:t>
      </w:r>
      <w:r w:rsidRPr="002B01EF">
        <w:rPr>
          <w:rFonts w:ascii="Google Sans Text" w:hAnsi="Google Sans Text"/>
          <w:lang w:val="en-US"/>
        </w:rPr>
        <w:t xml:space="preserve">, v. 18, p. 100171, 1 abr. 2023. </w:t>
      </w:r>
    </w:p>
    <w:p w14:paraId="6901F3BB"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JOHNSON, Michelle Jillian; MENDONCA, Rochelle J. (ORGS.). </w:t>
      </w:r>
      <w:r w:rsidRPr="002B01EF">
        <w:rPr>
          <w:rFonts w:ascii="Google Sans Text" w:hAnsi="Google Sans Text"/>
          <w:b/>
          <w:bCs/>
          <w:lang w:val="en-US"/>
        </w:rPr>
        <w:t>Rehabilitation robots for neurorehabilitation in high, low, and middle income countries: current practice, barriers, and future directions</w:t>
      </w:r>
      <w:r w:rsidRPr="002B01EF">
        <w:rPr>
          <w:rFonts w:ascii="Google Sans Text" w:hAnsi="Google Sans Text"/>
          <w:lang w:val="en-US"/>
        </w:rPr>
        <w:t xml:space="preserve">. S.l.: Academic Press, 2023. </w:t>
      </w:r>
    </w:p>
    <w:p w14:paraId="0AF03876"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KOELEWIJN, Anne D. </w:t>
      </w:r>
      <w:r w:rsidRPr="002B01EF">
        <w:rPr>
          <w:rFonts w:ascii="Google Sans Text" w:hAnsi="Google Sans Text"/>
          <w:i/>
          <w:iCs/>
          <w:lang w:val="en-US"/>
        </w:rPr>
        <w:t>et al.</w:t>
      </w:r>
      <w:r w:rsidRPr="002B01EF">
        <w:rPr>
          <w:rFonts w:ascii="Google Sans Text" w:hAnsi="Google Sans Text"/>
          <w:lang w:val="en-US"/>
        </w:rPr>
        <w:t xml:space="preserve"> Adaptation Strategies for Personalized Gait Neuroprosthetics. </w:t>
      </w:r>
      <w:r w:rsidRPr="002B01EF">
        <w:rPr>
          <w:rFonts w:ascii="Google Sans Text" w:hAnsi="Google Sans Text"/>
          <w:b/>
          <w:bCs/>
          <w:lang w:val="en-US"/>
        </w:rPr>
        <w:t>Frontiers in Neurorobotics</w:t>
      </w:r>
      <w:r w:rsidRPr="002B01EF">
        <w:rPr>
          <w:rFonts w:ascii="Google Sans Text" w:hAnsi="Google Sans Text"/>
          <w:lang w:val="en-US"/>
        </w:rPr>
        <w:t xml:space="preserve">, v. 15, 16 dez. 2021. </w:t>
      </w:r>
    </w:p>
    <w:p w14:paraId="3CB2AD15"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LAPARIDOU, Despina </w:t>
      </w:r>
      <w:r w:rsidRPr="002B01EF">
        <w:rPr>
          <w:rFonts w:ascii="Google Sans Text" w:hAnsi="Google Sans Text"/>
          <w:i/>
          <w:iCs/>
          <w:lang w:val="en-US"/>
        </w:rPr>
        <w:t>et al.</w:t>
      </w:r>
      <w:r w:rsidRPr="002B01EF">
        <w:rPr>
          <w:rFonts w:ascii="Google Sans Text" w:hAnsi="Google Sans Text"/>
          <w:lang w:val="en-US"/>
        </w:rPr>
        <w:t xml:space="preserve"> Patient, carer, and staff perceptions of robotics in motor rehabilitation: a systematic review and qualitative meta-synthesis. </w:t>
      </w:r>
      <w:r w:rsidRPr="002B01EF">
        <w:rPr>
          <w:rFonts w:ascii="Google Sans Text" w:hAnsi="Google Sans Text"/>
          <w:b/>
          <w:bCs/>
          <w:lang w:val="en-US"/>
        </w:rPr>
        <w:t>Journal of NeuroEngineering and Rehabilitation</w:t>
      </w:r>
      <w:r w:rsidRPr="002B01EF">
        <w:rPr>
          <w:rFonts w:ascii="Google Sans Text" w:hAnsi="Google Sans Text"/>
          <w:lang w:val="en-US"/>
        </w:rPr>
        <w:t xml:space="preserve">, v. 18, n. 1, p. 181, dez. 2021. </w:t>
      </w:r>
    </w:p>
    <w:p w14:paraId="2DA6CA88"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LEE, Yi-Heng </w:t>
      </w:r>
      <w:r w:rsidRPr="002B01EF">
        <w:rPr>
          <w:rFonts w:ascii="Google Sans Text" w:hAnsi="Google Sans Text"/>
          <w:i/>
          <w:iCs/>
          <w:lang w:val="en-US"/>
        </w:rPr>
        <w:t>et al.</w:t>
      </w:r>
      <w:r w:rsidRPr="002B01EF">
        <w:rPr>
          <w:rFonts w:ascii="Google Sans Text" w:hAnsi="Google Sans Text"/>
          <w:lang w:val="en-US"/>
        </w:rPr>
        <w:t xml:space="preserve"> Therapeutic Effects of Robotic-Exoskeleton-Assisted Gait Rehabilitation and Predictive Factors of Significant Improvements in Stroke Patients: A Randomized Controlled Trial. </w:t>
      </w:r>
      <w:r w:rsidRPr="002B01EF">
        <w:rPr>
          <w:rFonts w:ascii="Google Sans Text" w:hAnsi="Google Sans Text"/>
          <w:b/>
          <w:bCs/>
          <w:lang w:val="en-US"/>
        </w:rPr>
        <w:t>Bioengineering</w:t>
      </w:r>
      <w:r w:rsidRPr="002B01EF">
        <w:rPr>
          <w:rFonts w:ascii="Google Sans Text" w:hAnsi="Google Sans Text"/>
          <w:lang w:val="en-US"/>
        </w:rPr>
        <w:t xml:space="preserve">, v. 10, n. 5, p. 585, maio 2023. </w:t>
      </w:r>
    </w:p>
    <w:p w14:paraId="72B49D51"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LORA-MILLAN, Julio Salvador </w:t>
      </w:r>
      <w:r w:rsidRPr="002B01EF">
        <w:rPr>
          <w:rFonts w:ascii="Google Sans Text" w:hAnsi="Google Sans Text"/>
          <w:i/>
          <w:iCs/>
          <w:lang w:val="en-US"/>
        </w:rPr>
        <w:t>et al.</w:t>
      </w:r>
      <w:r w:rsidRPr="002B01EF">
        <w:rPr>
          <w:rFonts w:ascii="Google Sans Text" w:hAnsi="Google Sans Text"/>
          <w:lang w:val="en-US"/>
        </w:rPr>
        <w:t xml:space="preserve"> Robotic exoskeleton embodiment in post-stroke hemiparetic patients: an experimental study about the integration of the assistance provided by the REFLEX knee exoskeleton. </w:t>
      </w:r>
      <w:r w:rsidRPr="002B01EF">
        <w:rPr>
          <w:rFonts w:ascii="Google Sans Text" w:hAnsi="Google Sans Text"/>
          <w:b/>
          <w:bCs/>
          <w:lang w:val="en-US"/>
        </w:rPr>
        <w:t>Scientific Reports</w:t>
      </w:r>
      <w:r w:rsidRPr="002B01EF">
        <w:rPr>
          <w:rFonts w:ascii="Google Sans Text" w:hAnsi="Google Sans Text"/>
          <w:lang w:val="en-US"/>
        </w:rPr>
        <w:t xml:space="preserve">, v. 13, n. 1, p. 22908, 21 dez. 2023. </w:t>
      </w:r>
    </w:p>
    <w:p w14:paraId="16042B6F"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MARQUEZ-CHIN, Cesar; POPOVIC, Milos R. Functional electrical stimulation therapy for restoration of motor function after spinal cord injury and stroke: a review. </w:t>
      </w:r>
      <w:r w:rsidRPr="002B01EF">
        <w:rPr>
          <w:rFonts w:ascii="Google Sans Text" w:hAnsi="Google Sans Text"/>
          <w:b/>
          <w:bCs/>
          <w:lang w:val="en-US"/>
        </w:rPr>
        <w:t>Biomedical Engineering Online</w:t>
      </w:r>
      <w:r w:rsidRPr="002B01EF">
        <w:rPr>
          <w:rFonts w:ascii="Google Sans Text" w:hAnsi="Google Sans Text"/>
          <w:lang w:val="en-US"/>
        </w:rPr>
        <w:t xml:space="preserve">, v. 19, n. 1, p. 34, 24 maio 2020. </w:t>
      </w:r>
    </w:p>
    <w:p w14:paraId="3902F04E" w14:textId="77777777" w:rsidR="002B01EF" w:rsidRPr="002B01EF" w:rsidRDefault="002B01EF" w:rsidP="002B01EF">
      <w:pPr>
        <w:pStyle w:val="Bibliografia"/>
        <w:rPr>
          <w:rFonts w:ascii="Google Sans Text" w:hAnsi="Google Sans Text"/>
        </w:rPr>
      </w:pPr>
      <w:r w:rsidRPr="002B01EF">
        <w:rPr>
          <w:rFonts w:ascii="Google Sans Text" w:hAnsi="Google Sans Text"/>
          <w:lang w:val="en-US"/>
        </w:rPr>
        <w:t xml:space="preserve">MARTINS, Sheila Cristina Ouriques </w:t>
      </w:r>
      <w:r w:rsidRPr="002B01EF">
        <w:rPr>
          <w:rFonts w:ascii="Google Sans Text" w:hAnsi="Google Sans Text"/>
          <w:i/>
          <w:iCs/>
          <w:lang w:val="en-US"/>
        </w:rPr>
        <w:t>et al.</w:t>
      </w:r>
      <w:r w:rsidRPr="002B01EF">
        <w:rPr>
          <w:rFonts w:ascii="Google Sans Text" w:hAnsi="Google Sans Text"/>
          <w:lang w:val="en-US"/>
        </w:rPr>
        <w:t xml:space="preserve"> Reperfusion therapy for acute ischemic stroke: where are we in 2023? </w:t>
      </w:r>
      <w:r w:rsidRPr="002B01EF">
        <w:rPr>
          <w:rFonts w:ascii="Google Sans Text" w:hAnsi="Google Sans Text"/>
          <w:b/>
          <w:bCs/>
        </w:rPr>
        <w:t>Arquivos de Neuro-Psiquiatria</w:t>
      </w:r>
      <w:r w:rsidRPr="002B01EF">
        <w:rPr>
          <w:rFonts w:ascii="Google Sans Text" w:hAnsi="Google Sans Text"/>
        </w:rPr>
        <w:t xml:space="preserve">, v. 81, p. 1030–1039, 2023. </w:t>
      </w:r>
    </w:p>
    <w:p w14:paraId="40C9B5E8"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rPr>
        <w:lastRenderedPageBreak/>
        <w:t xml:space="preserve">MEHRHOLZ, Jan </w:t>
      </w:r>
      <w:r w:rsidRPr="002B01EF">
        <w:rPr>
          <w:rFonts w:ascii="Google Sans Text" w:hAnsi="Google Sans Text"/>
          <w:i/>
          <w:iCs/>
        </w:rPr>
        <w:t>et al.</w:t>
      </w:r>
      <w:r w:rsidRPr="002B01EF">
        <w:rPr>
          <w:rFonts w:ascii="Google Sans Text" w:hAnsi="Google Sans Text"/>
        </w:rPr>
        <w:t xml:space="preserve"> </w:t>
      </w:r>
      <w:r w:rsidRPr="002B01EF">
        <w:rPr>
          <w:rFonts w:ascii="Google Sans Text" w:hAnsi="Google Sans Text"/>
          <w:lang w:val="en-US"/>
        </w:rPr>
        <w:t xml:space="preserve">Electromechanical and robot-assisted arm training for improving activities of daily living, arm function, and arm muscle strength after stroke. </w:t>
      </w:r>
      <w:r w:rsidRPr="002B01EF">
        <w:rPr>
          <w:rFonts w:ascii="Google Sans Text" w:hAnsi="Google Sans Text"/>
          <w:b/>
          <w:bCs/>
          <w:lang w:val="en-US"/>
        </w:rPr>
        <w:t>The Cochrane Database of Systematic Reviews</w:t>
      </w:r>
      <w:r w:rsidRPr="002B01EF">
        <w:rPr>
          <w:rFonts w:ascii="Google Sans Text" w:hAnsi="Google Sans Text"/>
          <w:lang w:val="en-US"/>
        </w:rPr>
        <w:t xml:space="preserve">, v. 9, n. 9, p. CD006876, 3 set. 2018. </w:t>
      </w:r>
    </w:p>
    <w:p w14:paraId="15544965"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MOLAZADEH, Vahidreza </w:t>
      </w:r>
      <w:r w:rsidRPr="002B01EF">
        <w:rPr>
          <w:rFonts w:ascii="Google Sans Text" w:hAnsi="Google Sans Text"/>
          <w:i/>
          <w:iCs/>
          <w:lang w:val="en-US"/>
        </w:rPr>
        <w:t>et al.</w:t>
      </w:r>
      <w:r w:rsidRPr="002B01EF">
        <w:rPr>
          <w:rFonts w:ascii="Google Sans Text" w:hAnsi="Google Sans Text"/>
          <w:lang w:val="en-US"/>
        </w:rPr>
        <w:t xml:space="preserve"> Shared Control of a Powered Exoskeleton and Functional Electrical Stimulation Using Iterative Learning. </w:t>
      </w:r>
      <w:r w:rsidRPr="002B01EF">
        <w:rPr>
          <w:rFonts w:ascii="Google Sans Text" w:hAnsi="Google Sans Text"/>
          <w:b/>
          <w:bCs/>
          <w:lang w:val="en-US"/>
        </w:rPr>
        <w:t>Frontiers in Robotics and AI</w:t>
      </w:r>
      <w:r w:rsidRPr="002B01EF">
        <w:rPr>
          <w:rFonts w:ascii="Google Sans Text" w:hAnsi="Google Sans Text"/>
          <w:lang w:val="en-US"/>
        </w:rPr>
        <w:t xml:space="preserve">, v. 8, 3 nov. 2021. </w:t>
      </w:r>
    </w:p>
    <w:p w14:paraId="5D905F70"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NASCIMENTO, Lucas R. </w:t>
      </w:r>
      <w:r w:rsidRPr="002B01EF">
        <w:rPr>
          <w:rFonts w:ascii="Google Sans Text" w:hAnsi="Google Sans Text"/>
          <w:i/>
          <w:iCs/>
          <w:lang w:val="en-US"/>
        </w:rPr>
        <w:t>et al.</w:t>
      </w:r>
      <w:r w:rsidRPr="002B01EF">
        <w:rPr>
          <w:rFonts w:ascii="Google Sans Text" w:hAnsi="Google Sans Text"/>
          <w:lang w:val="en-US"/>
        </w:rPr>
        <w:t xml:space="preserve"> Predictors of return to work after stroke: a prospective, observational cohort study with 6 months follow-up. </w:t>
      </w:r>
      <w:r w:rsidRPr="002B01EF">
        <w:rPr>
          <w:rFonts w:ascii="Google Sans Text" w:hAnsi="Google Sans Text"/>
          <w:b/>
          <w:bCs/>
          <w:lang w:val="en-US"/>
        </w:rPr>
        <w:t>Disability and Rehabilitation</w:t>
      </w:r>
      <w:r w:rsidRPr="002B01EF">
        <w:rPr>
          <w:rFonts w:ascii="Google Sans Text" w:hAnsi="Google Sans Text"/>
          <w:lang w:val="en-US"/>
        </w:rPr>
        <w:t xml:space="preserve">, v. 43, n. 4, p. 525–529, fev. 2021. </w:t>
      </w:r>
    </w:p>
    <w:p w14:paraId="06AA2AED" w14:textId="77777777" w:rsidR="002B01EF" w:rsidRPr="002B01EF" w:rsidRDefault="002B01EF" w:rsidP="002B01EF">
      <w:pPr>
        <w:pStyle w:val="Bibliografia"/>
        <w:rPr>
          <w:rFonts w:ascii="Google Sans Text" w:hAnsi="Google Sans Text"/>
        </w:rPr>
      </w:pPr>
      <w:r w:rsidRPr="002B01EF">
        <w:rPr>
          <w:rFonts w:ascii="Google Sans Text" w:hAnsi="Google Sans Text"/>
          <w:lang w:val="en-US"/>
        </w:rPr>
        <w:t xml:space="preserve">NICORA, Giovanna </w:t>
      </w:r>
      <w:r w:rsidRPr="002B01EF">
        <w:rPr>
          <w:rFonts w:ascii="Google Sans Text" w:hAnsi="Google Sans Text"/>
          <w:i/>
          <w:iCs/>
          <w:lang w:val="en-US"/>
        </w:rPr>
        <w:t>et al.</w:t>
      </w:r>
      <w:r w:rsidRPr="002B01EF">
        <w:rPr>
          <w:rFonts w:ascii="Google Sans Text" w:hAnsi="Google Sans Text"/>
          <w:lang w:val="en-US"/>
        </w:rPr>
        <w:t xml:space="preserve"> </w:t>
      </w:r>
      <w:r w:rsidRPr="002B01EF">
        <w:rPr>
          <w:rFonts w:ascii="Google Sans Text" w:hAnsi="Google Sans Text"/>
          <w:b/>
          <w:bCs/>
          <w:lang w:val="en-US"/>
        </w:rPr>
        <w:t>Healthcare practitioners and robotic-assisted rehabilitation: understanding needs and barriers</w:t>
      </w:r>
      <w:r w:rsidRPr="002B01EF">
        <w:rPr>
          <w:rFonts w:ascii="Google Sans Text" w:hAnsi="Google Sans Text"/>
          <w:lang w:val="en-US"/>
        </w:rPr>
        <w:t xml:space="preserve">. </w:t>
      </w:r>
      <w:r w:rsidRPr="002B01EF">
        <w:rPr>
          <w:rFonts w:ascii="Google Sans Text" w:hAnsi="Google Sans Text"/>
        </w:rPr>
        <w:t>Research Square, , 17 dez. 2024. Disponível em: &lt;https://www.researchsquare.com/article/rs-5386162/v1&gt;. Acesso em: 17 nov. 2025</w:t>
      </w:r>
    </w:p>
    <w:p w14:paraId="493D7467"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rPr>
        <w:t xml:space="preserve">OLIVEIRA, Gláucia Maria Moraes de </w:t>
      </w:r>
      <w:r w:rsidRPr="002B01EF">
        <w:rPr>
          <w:rFonts w:ascii="Google Sans Text" w:hAnsi="Google Sans Text"/>
          <w:i/>
          <w:iCs/>
        </w:rPr>
        <w:t>et al.</w:t>
      </w:r>
      <w:r w:rsidRPr="002B01EF">
        <w:rPr>
          <w:rFonts w:ascii="Google Sans Text" w:hAnsi="Google Sans Text"/>
        </w:rPr>
        <w:t xml:space="preserve"> Estatística Cardiovascular – Brasil 2021. </w:t>
      </w:r>
      <w:r w:rsidRPr="002B01EF">
        <w:rPr>
          <w:rFonts w:ascii="Google Sans Text" w:hAnsi="Google Sans Text"/>
          <w:b/>
          <w:bCs/>
        </w:rPr>
        <w:t xml:space="preserve">Arq. Bras. </w:t>
      </w:r>
      <w:r w:rsidRPr="002B01EF">
        <w:rPr>
          <w:rFonts w:ascii="Google Sans Text" w:hAnsi="Google Sans Text"/>
          <w:b/>
          <w:bCs/>
          <w:lang w:val="en-US"/>
        </w:rPr>
        <w:t>Cardiol.</w:t>
      </w:r>
      <w:r w:rsidRPr="002B01EF">
        <w:rPr>
          <w:rFonts w:ascii="Google Sans Text" w:hAnsi="Google Sans Text"/>
          <w:lang w:val="en-US"/>
        </w:rPr>
        <w:t xml:space="preserve">, v. 118, n. 1, p. 115–373, 19 jan. 2022. </w:t>
      </w:r>
    </w:p>
    <w:p w14:paraId="55A776FF"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PARK, Jong Mi </w:t>
      </w:r>
      <w:r w:rsidRPr="002B01EF">
        <w:rPr>
          <w:rFonts w:ascii="Google Sans Text" w:hAnsi="Google Sans Text"/>
          <w:i/>
          <w:iCs/>
          <w:lang w:val="en-US"/>
        </w:rPr>
        <w:t>et al.</w:t>
      </w:r>
      <w:r w:rsidRPr="002B01EF">
        <w:rPr>
          <w:rFonts w:ascii="Google Sans Text" w:hAnsi="Google Sans Text"/>
          <w:lang w:val="en-US"/>
        </w:rPr>
        <w:t xml:space="preserve"> Robot-Assisted Gait Training in Individuals With Spinal Cord Injury: A Systematic Review and Meta-Analysis of Randomized Controlled Trials. </w:t>
      </w:r>
      <w:r w:rsidRPr="002B01EF">
        <w:rPr>
          <w:rFonts w:ascii="Google Sans Text" w:hAnsi="Google Sans Text"/>
          <w:b/>
          <w:bCs/>
          <w:lang w:val="en-US"/>
        </w:rPr>
        <w:t>Annals of Rehabilitation Medicine</w:t>
      </w:r>
      <w:r w:rsidRPr="002B01EF">
        <w:rPr>
          <w:rFonts w:ascii="Google Sans Text" w:hAnsi="Google Sans Text"/>
          <w:lang w:val="en-US"/>
        </w:rPr>
        <w:t xml:space="preserve">, v. 48, n. 3, p. 171–191, jun. 2024. </w:t>
      </w:r>
    </w:p>
    <w:p w14:paraId="148CFDD7"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PINTO, Daniel </w:t>
      </w:r>
      <w:r w:rsidRPr="002B01EF">
        <w:rPr>
          <w:rFonts w:ascii="Google Sans Text" w:hAnsi="Google Sans Text"/>
          <w:i/>
          <w:iCs/>
          <w:lang w:val="en-US"/>
        </w:rPr>
        <w:t>et al.</w:t>
      </w:r>
      <w:r w:rsidRPr="002B01EF">
        <w:rPr>
          <w:rFonts w:ascii="Google Sans Text" w:hAnsi="Google Sans Text"/>
          <w:lang w:val="en-US"/>
        </w:rPr>
        <w:t xml:space="preserve"> Budget impact analysis of robotic exoskeleton use for locomotor training following spinal cord injury in four SCI Model Systems. </w:t>
      </w:r>
      <w:r w:rsidRPr="002B01EF">
        <w:rPr>
          <w:rFonts w:ascii="Google Sans Text" w:hAnsi="Google Sans Text"/>
          <w:b/>
          <w:bCs/>
          <w:lang w:val="en-US"/>
        </w:rPr>
        <w:t>Journal of Neuroengineering and Rehabilitation</w:t>
      </w:r>
      <w:r w:rsidRPr="002B01EF">
        <w:rPr>
          <w:rFonts w:ascii="Google Sans Text" w:hAnsi="Google Sans Text"/>
          <w:lang w:val="en-US"/>
        </w:rPr>
        <w:t xml:space="preserve">, v. 17, n. 1, p. 4, 10 jan. 2020. </w:t>
      </w:r>
    </w:p>
    <w:p w14:paraId="7FF2D57A" w14:textId="77777777" w:rsidR="002B01EF" w:rsidRPr="002B01EF" w:rsidRDefault="002B01EF" w:rsidP="002B01EF">
      <w:pPr>
        <w:pStyle w:val="Bibliografia"/>
        <w:rPr>
          <w:rFonts w:ascii="Google Sans Text" w:hAnsi="Google Sans Text"/>
        </w:rPr>
      </w:pPr>
      <w:r w:rsidRPr="002B01EF">
        <w:rPr>
          <w:rFonts w:ascii="Google Sans Text" w:hAnsi="Google Sans Text"/>
          <w:lang w:val="en-US"/>
        </w:rPr>
        <w:t xml:space="preserve">PIRES, Gonçalo </w:t>
      </w:r>
      <w:r w:rsidRPr="002B01EF">
        <w:rPr>
          <w:rFonts w:ascii="Google Sans Text" w:hAnsi="Google Sans Text"/>
          <w:i/>
          <w:iCs/>
          <w:lang w:val="en-US"/>
        </w:rPr>
        <w:t>et al.</w:t>
      </w:r>
      <w:r w:rsidRPr="002B01EF">
        <w:rPr>
          <w:rFonts w:ascii="Google Sans Text" w:hAnsi="Google Sans Text"/>
          <w:lang w:val="en-US"/>
        </w:rPr>
        <w:t xml:space="preserve"> </w:t>
      </w:r>
      <w:r w:rsidRPr="002B01EF">
        <w:rPr>
          <w:rFonts w:ascii="Google Sans Text" w:hAnsi="Google Sans Text"/>
        </w:rPr>
        <w:t xml:space="preserve">Reeducação da Marcha na Lesão Medular, a Propósito de Dois Sistemas Robóticos: o Lokomat® e o EKSO GT®. </w:t>
      </w:r>
      <w:r w:rsidRPr="002B01EF">
        <w:rPr>
          <w:rFonts w:ascii="Google Sans Text" w:hAnsi="Google Sans Text"/>
          <w:b/>
          <w:bCs/>
        </w:rPr>
        <w:t>Revista da Sociedade Portuguesa de Medicina Física e de Reabilitação</w:t>
      </w:r>
      <w:r w:rsidRPr="002B01EF">
        <w:rPr>
          <w:rFonts w:ascii="Google Sans Text" w:hAnsi="Google Sans Text"/>
        </w:rPr>
        <w:t xml:space="preserve">, v. 31, n. 3, p. 23–30, 17 out. 2019. </w:t>
      </w:r>
    </w:p>
    <w:p w14:paraId="21F4A840"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RODRÍGUEZ-FERNÁNDEZ, Antonio; LOBO-PRAT, Joan; FONT-LLAGUNES, Josep M. Systematic review on wearable lower-limb exoskeletons for gait training in neuromuscular impairments. </w:t>
      </w:r>
      <w:r w:rsidRPr="002B01EF">
        <w:rPr>
          <w:rFonts w:ascii="Google Sans Text" w:hAnsi="Google Sans Text"/>
          <w:b/>
          <w:bCs/>
          <w:lang w:val="en-US"/>
        </w:rPr>
        <w:t>Journal of NeuroEngineering and Rehabilitation</w:t>
      </w:r>
      <w:r w:rsidRPr="002B01EF">
        <w:rPr>
          <w:rFonts w:ascii="Google Sans Text" w:hAnsi="Google Sans Text"/>
          <w:lang w:val="en-US"/>
        </w:rPr>
        <w:t xml:space="preserve">, v. 18, n. 1, p. 22, 1 fev. 2021. </w:t>
      </w:r>
    </w:p>
    <w:p w14:paraId="41E76DB3"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SAFDARIAN, Mahdi </w:t>
      </w:r>
      <w:r w:rsidRPr="002B01EF">
        <w:rPr>
          <w:rFonts w:ascii="Google Sans Text" w:hAnsi="Google Sans Text"/>
          <w:i/>
          <w:iCs/>
          <w:lang w:val="en-US"/>
        </w:rPr>
        <w:t>et al.</w:t>
      </w:r>
      <w:r w:rsidRPr="002B01EF">
        <w:rPr>
          <w:rFonts w:ascii="Google Sans Text" w:hAnsi="Google Sans Text"/>
          <w:lang w:val="en-US"/>
        </w:rPr>
        <w:t xml:space="preserve"> Global, regional, and national burden of spinal cord injury, 1990–2019: a systematic analysis for the Global Burden of Disease Study 2019. </w:t>
      </w:r>
      <w:r w:rsidRPr="002B01EF">
        <w:rPr>
          <w:rFonts w:ascii="Google Sans Text" w:hAnsi="Google Sans Text"/>
          <w:b/>
          <w:bCs/>
          <w:lang w:val="en-US"/>
        </w:rPr>
        <w:t>The Lancet Neurology</w:t>
      </w:r>
      <w:r w:rsidRPr="002B01EF">
        <w:rPr>
          <w:rFonts w:ascii="Google Sans Text" w:hAnsi="Google Sans Text"/>
          <w:lang w:val="en-US"/>
        </w:rPr>
        <w:t xml:space="preserve">, v. 22, n. 11, p. 1026–1047, 1 nov. 2023. </w:t>
      </w:r>
    </w:p>
    <w:p w14:paraId="66684CAF"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SANTOS, Emily dos </w:t>
      </w:r>
      <w:r w:rsidRPr="002B01EF">
        <w:rPr>
          <w:rFonts w:ascii="Google Sans Text" w:hAnsi="Google Sans Text"/>
          <w:i/>
          <w:iCs/>
          <w:lang w:val="en-US"/>
        </w:rPr>
        <w:t>et al.</w:t>
      </w:r>
      <w:r w:rsidRPr="002B01EF">
        <w:rPr>
          <w:rFonts w:ascii="Google Sans Text" w:hAnsi="Google Sans Text"/>
          <w:lang w:val="en-US"/>
        </w:rPr>
        <w:t xml:space="preserve"> Incidence, lethality, and post-stroke functional status in different Brazilian macro-regions: The SAMBA study (analysis of stroke in multiple Brazilian areas). </w:t>
      </w:r>
      <w:r w:rsidRPr="002B01EF">
        <w:rPr>
          <w:rFonts w:ascii="Google Sans Text" w:hAnsi="Google Sans Text"/>
          <w:b/>
          <w:bCs/>
          <w:lang w:val="en-US"/>
        </w:rPr>
        <w:t>Frontiers in Neurology</w:t>
      </w:r>
      <w:r w:rsidRPr="002B01EF">
        <w:rPr>
          <w:rFonts w:ascii="Google Sans Text" w:hAnsi="Google Sans Text"/>
          <w:lang w:val="en-US"/>
        </w:rPr>
        <w:t xml:space="preserve">, v. 13, 15 set. 2022. </w:t>
      </w:r>
    </w:p>
    <w:p w14:paraId="4A52BB8D" w14:textId="77777777" w:rsidR="00CE01ED" w:rsidRPr="00CE01ED" w:rsidRDefault="00CE01ED" w:rsidP="00CE01ED">
      <w:pPr>
        <w:pStyle w:val="Bibliografia"/>
        <w:rPr>
          <w:rFonts w:ascii="Google Sans Text" w:hAnsi="Google Sans Text"/>
          <w:lang w:val="en-US"/>
        </w:rPr>
      </w:pPr>
      <w:r w:rsidRPr="00CE01ED">
        <w:rPr>
          <w:rFonts w:ascii="Google Sans Text" w:hAnsi="Google Sans Text"/>
          <w:lang w:val="en-US"/>
        </w:rPr>
        <w:lastRenderedPageBreak/>
        <w:t xml:space="preserve">SUJATHA, S.; BAPAT, Ganesh M.; DASH, Swostik Sourav. GRID: a model for the development of assistive devices in developing countries. </w:t>
      </w:r>
      <w:r w:rsidRPr="00CE01ED">
        <w:rPr>
          <w:rFonts w:ascii="Google Sans Text" w:hAnsi="Google Sans Text"/>
          <w:b/>
          <w:bCs/>
          <w:lang w:val="en-US"/>
        </w:rPr>
        <w:t>Disability and Rehabilitation: Assistive Technology</w:t>
      </w:r>
      <w:r w:rsidRPr="00CE01ED">
        <w:rPr>
          <w:rFonts w:ascii="Google Sans Text" w:hAnsi="Google Sans Text"/>
          <w:lang w:val="en-US"/>
        </w:rPr>
        <w:t xml:space="preserve">, v. 16, n. 3, p. 317–323, 3 abr. 2021. </w:t>
      </w:r>
    </w:p>
    <w:p w14:paraId="62F1F23A"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TRIGILI, Emilio; HIRCHE, Sandra. Editorial: Wearable robotics in the rehabilitation continuum of care: assessment, treatment and home assistance. </w:t>
      </w:r>
      <w:r w:rsidRPr="002B01EF">
        <w:rPr>
          <w:rFonts w:ascii="Google Sans Text" w:hAnsi="Google Sans Text"/>
          <w:b/>
          <w:bCs/>
          <w:lang w:val="en-US"/>
        </w:rPr>
        <w:t>Frontiers in Neurorobotics</w:t>
      </w:r>
      <w:r w:rsidRPr="002B01EF">
        <w:rPr>
          <w:rFonts w:ascii="Google Sans Text" w:hAnsi="Google Sans Text"/>
          <w:lang w:val="en-US"/>
        </w:rPr>
        <w:t xml:space="preserve">, v. 17, 20 out. 2023. </w:t>
      </w:r>
    </w:p>
    <w:p w14:paraId="76E68B63" w14:textId="77777777" w:rsidR="002B01EF" w:rsidRPr="002B01EF" w:rsidRDefault="002B01EF" w:rsidP="002B01EF">
      <w:pPr>
        <w:pStyle w:val="Bibliografia"/>
        <w:rPr>
          <w:rFonts w:ascii="Google Sans Text" w:hAnsi="Google Sans Text"/>
          <w:lang w:val="en-US"/>
        </w:rPr>
      </w:pPr>
      <w:r w:rsidRPr="002B01EF">
        <w:rPr>
          <w:rFonts w:ascii="Google Sans Text" w:hAnsi="Google Sans Text"/>
          <w:lang w:val="en-US"/>
        </w:rPr>
        <w:t xml:space="preserve">WAGNER, Todd H. </w:t>
      </w:r>
      <w:r w:rsidRPr="002B01EF">
        <w:rPr>
          <w:rFonts w:ascii="Google Sans Text" w:hAnsi="Google Sans Text"/>
          <w:i/>
          <w:iCs/>
          <w:lang w:val="en-US"/>
        </w:rPr>
        <w:t>et al.</w:t>
      </w:r>
      <w:r w:rsidRPr="002B01EF">
        <w:rPr>
          <w:rFonts w:ascii="Google Sans Text" w:hAnsi="Google Sans Text"/>
          <w:lang w:val="en-US"/>
        </w:rPr>
        <w:t xml:space="preserve"> An economic analysis of robot-assisted therapy for long-term upper-limb impairment after stroke. </w:t>
      </w:r>
      <w:r w:rsidRPr="002B01EF">
        <w:rPr>
          <w:rFonts w:ascii="Google Sans Text" w:hAnsi="Google Sans Text"/>
          <w:b/>
          <w:bCs/>
          <w:lang w:val="en-US"/>
        </w:rPr>
        <w:t>Stroke</w:t>
      </w:r>
      <w:r w:rsidRPr="002B01EF">
        <w:rPr>
          <w:rFonts w:ascii="Google Sans Text" w:hAnsi="Google Sans Text"/>
          <w:lang w:val="en-US"/>
        </w:rPr>
        <w:t xml:space="preserve">, v. 42, n. 9, p. 2630–2632, set. 2011. </w:t>
      </w:r>
    </w:p>
    <w:p w14:paraId="057E3986" w14:textId="77777777" w:rsidR="002B01EF" w:rsidRPr="00313F49" w:rsidRDefault="002B01EF" w:rsidP="002B01EF">
      <w:pPr>
        <w:pStyle w:val="Bibliografia"/>
        <w:rPr>
          <w:rFonts w:ascii="Google Sans Text" w:hAnsi="Google Sans Text"/>
          <w:lang w:val="en-US"/>
        </w:rPr>
      </w:pPr>
      <w:r w:rsidRPr="002B01EF">
        <w:rPr>
          <w:rFonts w:ascii="Google Sans Text" w:hAnsi="Google Sans Text"/>
          <w:lang w:val="en-US"/>
        </w:rPr>
        <w:t xml:space="preserve">ZHANG, Yuting </w:t>
      </w:r>
      <w:r w:rsidRPr="002B01EF">
        <w:rPr>
          <w:rFonts w:ascii="Google Sans Text" w:hAnsi="Google Sans Text"/>
          <w:i/>
          <w:iCs/>
          <w:lang w:val="en-US"/>
        </w:rPr>
        <w:t>et al.</w:t>
      </w:r>
      <w:r w:rsidRPr="002B01EF">
        <w:rPr>
          <w:rFonts w:ascii="Google Sans Text" w:hAnsi="Google Sans Text"/>
          <w:lang w:val="en-US"/>
        </w:rPr>
        <w:t xml:space="preserve"> Exoskeleton rehabilitation robot training for balance and lower limb function in sub-acute stroke patients: a pilot, randomized controlled trial. </w:t>
      </w:r>
      <w:r w:rsidRPr="00313F49">
        <w:rPr>
          <w:rFonts w:ascii="Google Sans Text" w:hAnsi="Google Sans Text"/>
          <w:b/>
          <w:lang w:val="en-US"/>
        </w:rPr>
        <w:t>Journal of NeuroEngineering and Rehabilitation</w:t>
      </w:r>
      <w:r w:rsidRPr="00313F49">
        <w:rPr>
          <w:rFonts w:ascii="Google Sans Text" w:hAnsi="Google Sans Text"/>
          <w:lang w:val="en-US"/>
        </w:rPr>
        <w:t xml:space="preserve">, v. 21, n. 1, p. 98, 8 jun. 2024. </w:t>
      </w:r>
    </w:p>
    <w:p w14:paraId="5F6B4B29" w14:textId="598248B9" w:rsidR="00C729F6" w:rsidRPr="00313F49" w:rsidRDefault="00C729F6" w:rsidP="00484C1E">
      <w:pPr>
        <w:pBdr>
          <w:top w:val="nil"/>
          <w:left w:val="nil"/>
          <w:bottom w:val="nil"/>
          <w:right w:val="nil"/>
          <w:between w:val="nil"/>
        </w:pBdr>
        <w:spacing w:after="255"/>
        <w:rPr>
          <w:rFonts w:ascii="Google Sans Text" w:eastAsia="Google Sans Text" w:hAnsi="Google Sans Text" w:cs="Google Sans Text"/>
          <w:color w:val="1B1C1D"/>
          <w:lang w:val="en-US"/>
        </w:rPr>
      </w:pPr>
      <w:r>
        <w:rPr>
          <w:rFonts w:ascii="Google Sans Text" w:eastAsia="Google Sans Text" w:hAnsi="Google Sans Text" w:cs="Google Sans Text"/>
          <w:color w:val="1B1C1D"/>
        </w:rPr>
        <w:fldChar w:fldCharType="end"/>
      </w:r>
    </w:p>
    <w:p w14:paraId="771A4580" w14:textId="7EF6CFCE" w:rsidR="00261A1E" w:rsidRDefault="001D0777" w:rsidP="001D0777">
      <w:pPr>
        <w:pStyle w:val="Ttulo2"/>
      </w:pPr>
      <w:r w:rsidRPr="00313F49">
        <w:rPr>
          <w:lang w:val="en-US"/>
        </w:rPr>
        <w:br w:type="column"/>
      </w:r>
      <w:r w:rsidR="00261A1E" w:rsidRPr="00313F49">
        <w:rPr>
          <w:lang w:val="en-US"/>
        </w:rPr>
        <w:lastRenderedPageBreak/>
        <w:t>ANEXO</w:t>
      </w:r>
      <w:r w:rsidRPr="00313F49">
        <w:rPr>
          <w:lang w:val="en-US"/>
        </w:rPr>
        <w:t xml:space="preserve"> 1.</w:t>
      </w:r>
      <w:r w:rsidR="00261A1E" w:rsidRPr="00313F49">
        <w:rPr>
          <w:lang w:val="en-US"/>
        </w:rPr>
        <w:t xml:space="preserve"> </w:t>
      </w:r>
      <w:r w:rsidR="00261A1E">
        <w:t>Cronograma de Atividades</w:t>
      </w:r>
    </w:p>
    <w:p w14:paraId="3D49833B" w14:textId="77777777" w:rsidR="001D0777" w:rsidRPr="00E400B0" w:rsidRDefault="001D0777" w:rsidP="001D0777">
      <w:pPr>
        <w:pBdr>
          <w:top w:val="nil"/>
          <w:left w:val="nil"/>
          <w:bottom w:val="nil"/>
          <w:right w:val="nil"/>
          <w:between w:val="nil"/>
        </w:pBdr>
        <w:spacing w:after="240"/>
      </w:pPr>
      <w:r>
        <w:rPr>
          <w:rFonts w:ascii="Google Sans Text" w:eastAsia="Google Sans Text" w:hAnsi="Google Sans Text" w:cs="Google Sans Text"/>
          <w:color w:val="1B1C1D"/>
        </w:rPr>
        <w:t>A Tabela XXXXX apresenta o Cronograma de Atividades.</w:t>
      </w:r>
    </w:p>
    <w:p w14:paraId="483C4C9E" w14:textId="62BE15CA" w:rsidR="001D0777" w:rsidRDefault="001D0777" w:rsidP="001D0777">
      <w:pPr>
        <w:pStyle w:val="Legenda"/>
        <w:keepNext/>
        <w:jc w:val="center"/>
      </w:pPr>
      <w:r>
        <w:t xml:space="preserve">Tabela </w:t>
      </w:r>
      <w:fldSimple w:instr=" SEQ Tabela \* ARABIC ">
        <w:r w:rsidR="00813158">
          <w:rPr>
            <w:noProof/>
          </w:rPr>
          <w:t>2</w:t>
        </w:r>
      </w:fldSimple>
      <w:r>
        <w:t>. Cronograma de Atividades</w:t>
      </w:r>
    </w:p>
    <w:commentRangeStart w:id="45"/>
    <w:bookmarkStart w:id="46" w:name="_MON_1825405270"/>
    <w:bookmarkEnd w:id="46"/>
    <w:p w14:paraId="46770863" w14:textId="59FF3644" w:rsidR="001D0777" w:rsidRPr="001D0777" w:rsidRDefault="00904BB6" w:rsidP="001D0777">
      <w:r>
        <w:object w:dxaOrig="10099" w:dyaOrig="14724" w14:anchorId="5F899C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9.1pt;height:534.1pt" o:ole="">
            <v:imagedata r:id="rId14" o:title=""/>
          </v:shape>
          <o:OLEObject Type="Embed" ProgID="Excel.Sheet.12" ShapeID="_x0000_i1028" DrawAspect="Content" ObjectID="_1825683192" r:id="rId15"/>
        </w:object>
      </w:r>
      <w:commentRangeEnd w:id="45"/>
      <w:r w:rsidR="00565B67">
        <w:rPr>
          <w:rStyle w:val="Refdecomentrio"/>
        </w:rPr>
        <w:commentReference w:id="45"/>
      </w:r>
    </w:p>
    <w:p w14:paraId="1C0C5542" w14:textId="77777777" w:rsidR="00C729F6" w:rsidRPr="001D0777" w:rsidRDefault="00C729F6" w:rsidP="001D0777"/>
    <w:sectPr w:rsidR="00C729F6" w:rsidRPr="001D0777">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Roberto de Souza Baptista" w:date="2025-11-26T07:05:00Z" w:initials="RB">
    <w:p w14:paraId="12FDBADB" w14:textId="77777777" w:rsidR="00DF3EC6" w:rsidRDefault="00DF3EC6" w:rsidP="00DF3EC6">
      <w:pPr>
        <w:pStyle w:val="Textodecomentrio"/>
        <w:ind w:firstLine="0"/>
        <w:jc w:val="left"/>
      </w:pPr>
      <w:r>
        <w:rPr>
          <w:rStyle w:val="Refdecomentrio"/>
        </w:rPr>
        <w:annotationRef/>
      </w:r>
      <w:r>
        <w:t>Eu tirarai de ponto</w:t>
      </w:r>
    </w:p>
  </w:comment>
  <w:comment w:id="4" w:author="Roberto de Souza Baptista" w:date="2025-11-26T07:17:00Z" w:initials="RB">
    <w:p w14:paraId="2DC36C33" w14:textId="77777777" w:rsidR="00DA3496" w:rsidRDefault="00DA3496" w:rsidP="00DA3496">
      <w:pPr>
        <w:pStyle w:val="Textodecomentrio"/>
        <w:ind w:firstLine="0"/>
        <w:jc w:val="left"/>
      </w:pPr>
      <w:r>
        <w:rPr>
          <w:rStyle w:val="Refdecomentrio"/>
        </w:rPr>
        <w:annotationRef/>
      </w:r>
      <w:r>
        <w:t>Falar do ExoMOtus 4 da Fourier e similares - leves, compactos não precisam de instalação</w:t>
      </w:r>
    </w:p>
  </w:comment>
  <w:comment w:id="5" w:author="Roberto de Souza Baptista" w:date="2025-11-26T07:19:00Z" w:initials="RB">
    <w:p w14:paraId="11B86F70" w14:textId="77777777" w:rsidR="00EA6A3E" w:rsidRDefault="00EA6A3E" w:rsidP="00EA6A3E">
      <w:pPr>
        <w:pStyle w:val="Textodecomentrio"/>
        <w:ind w:firstLine="0"/>
        <w:jc w:val="left"/>
      </w:pPr>
      <w:r>
        <w:rPr>
          <w:rStyle w:val="Refdecomentrio"/>
        </w:rPr>
        <w:annotationRef/>
      </w:r>
      <w:r>
        <w:t>Reescrever, tal como, por exemplo, etc</w:t>
      </w:r>
    </w:p>
  </w:comment>
  <w:comment w:id="6" w:author="Roberto de Souza Baptista" w:date="2025-11-26T07:03:00Z" w:initials="RB">
    <w:p w14:paraId="69B434C7" w14:textId="6F99337D" w:rsidR="00DE2CA4" w:rsidRDefault="00DE2CA4" w:rsidP="00DE2CA4">
      <w:pPr>
        <w:pStyle w:val="Textodecomentrio"/>
        <w:ind w:firstLine="0"/>
        <w:jc w:val="left"/>
      </w:pPr>
      <w:r>
        <w:rPr>
          <w:rStyle w:val="Refdecomentrio"/>
        </w:rPr>
        <w:annotationRef/>
      </w:r>
      <w:r>
        <w:t>Formatar citação IEEE pra ganhar espaço?</w:t>
      </w:r>
    </w:p>
  </w:comment>
  <w:comment w:id="7" w:author="Roberto de Souza Baptista" w:date="2025-11-26T07:22:00Z" w:initials="RB">
    <w:p w14:paraId="3BFCDA76" w14:textId="77777777" w:rsidR="00C6343A" w:rsidRDefault="00C6343A" w:rsidP="00C6343A">
      <w:pPr>
        <w:pStyle w:val="Textodecomentrio"/>
        <w:ind w:firstLine="0"/>
        <w:jc w:val="left"/>
      </w:pPr>
      <w:r>
        <w:rPr>
          <w:rStyle w:val="Refdecomentrio"/>
        </w:rPr>
        <w:annotationRef/>
      </w:r>
      <w:r>
        <w:t>Colocar interfaces neuromusculares -não vamos trabalhar com BCI</w:t>
      </w:r>
    </w:p>
  </w:comment>
  <w:comment w:id="8" w:author="Roberto de Souza Baptista" w:date="2025-11-26T07:22:00Z" w:initials="RB">
    <w:p w14:paraId="1B6DC254" w14:textId="77777777" w:rsidR="00A2199C" w:rsidRDefault="00A2199C" w:rsidP="00A2199C">
      <w:pPr>
        <w:pStyle w:val="Textodecomentrio"/>
        <w:ind w:firstLine="0"/>
        <w:jc w:val="left"/>
      </w:pPr>
      <w:r>
        <w:rPr>
          <w:rStyle w:val="Refdecomentrio"/>
        </w:rPr>
        <w:annotationRef/>
      </w:r>
      <w:r>
        <w:t>Com potencial de benficiar</w:t>
      </w:r>
    </w:p>
  </w:comment>
  <w:comment w:id="9" w:author="Roberto de Souza Baptista" w:date="2025-11-26T07:26:00Z" w:initials="RB">
    <w:p w14:paraId="434A6F3E" w14:textId="77777777" w:rsidR="00592A3B" w:rsidRDefault="00592A3B" w:rsidP="00592A3B">
      <w:pPr>
        <w:pStyle w:val="Textodecomentrio"/>
        <w:ind w:firstLine="0"/>
        <w:jc w:val="left"/>
      </w:pPr>
      <w:r>
        <w:rPr>
          <w:rStyle w:val="Refdecomentrio"/>
        </w:rPr>
        <w:annotationRef/>
      </w:r>
      <w:r>
        <w:t xml:space="preserve">Aquisiçao de expertise e know how, maturidade tecnologica no DF. </w:t>
      </w:r>
    </w:p>
  </w:comment>
  <w:comment w:id="10" w:author="Roberto de Souza Baptista" w:date="2025-11-26T07:27:00Z" w:initials="RB">
    <w:p w14:paraId="1CAF8F06" w14:textId="77777777" w:rsidR="005C2DE2" w:rsidRDefault="005C2DE2" w:rsidP="005C2DE2">
      <w:pPr>
        <w:pStyle w:val="Textodecomentrio"/>
        <w:ind w:firstLine="0"/>
        <w:jc w:val="left"/>
      </w:pPr>
      <w:r>
        <w:rPr>
          <w:rStyle w:val="Refdecomentrio"/>
        </w:rPr>
        <w:annotationRef/>
      </w:r>
      <w:r>
        <w:t>Treinamento especializado também para os profissionais de saúde</w:t>
      </w:r>
    </w:p>
  </w:comment>
  <w:comment w:id="11" w:author="Roberto de Souza Baptista" w:date="2025-11-26T07:29:00Z" w:initials="RB">
    <w:p w14:paraId="6B2D66A6" w14:textId="77777777" w:rsidR="001323D0" w:rsidRDefault="001323D0" w:rsidP="001323D0">
      <w:pPr>
        <w:pStyle w:val="Textodecomentrio"/>
        <w:ind w:firstLine="0"/>
        <w:jc w:val="left"/>
      </w:pPr>
      <w:r>
        <w:rPr>
          <w:rStyle w:val="Refdecomentrio"/>
        </w:rPr>
        <w:annotationRef/>
      </w:r>
      <w:r>
        <w:t>Pode chegar até 1 milhão incluindo importação instalaçao e treinamento do fabricante</w:t>
      </w:r>
    </w:p>
  </w:comment>
  <w:comment w:id="12" w:author="Roberto de Souza Baptista" w:date="2025-11-26T10:38:00Z" w:initials="RB">
    <w:p w14:paraId="0570305F" w14:textId="77777777" w:rsidR="00C27CD5" w:rsidRDefault="00C27CD5" w:rsidP="00C27CD5">
      <w:pPr>
        <w:pStyle w:val="Textodecomentrio"/>
        <w:ind w:firstLine="0"/>
        <w:jc w:val="left"/>
      </w:pPr>
      <w:r>
        <w:rPr>
          <w:rStyle w:val="Refdecomentrio"/>
        </w:rPr>
        <w:annotationRef/>
      </w:r>
      <w:r>
        <w:t xml:space="preserve">Com suporte completo de peso! </w:t>
      </w:r>
    </w:p>
  </w:comment>
  <w:comment w:id="13" w:author="Roberto de Souza Baptista" w:date="2025-11-26T11:04:00Z" w:initials="RB">
    <w:p w14:paraId="4B47DD13" w14:textId="77777777" w:rsidR="008F1171" w:rsidRDefault="008F1171" w:rsidP="008F1171">
      <w:pPr>
        <w:pStyle w:val="Textodecomentrio"/>
        <w:ind w:firstLine="0"/>
        <w:jc w:val="left"/>
      </w:pPr>
      <w:r>
        <w:rPr>
          <w:rStyle w:val="Refdecomentrio"/>
        </w:rPr>
        <w:annotationRef/>
      </w:r>
      <w:r>
        <w:t>Talvez colocar prazos separados para na tabela para o exo e andador</w:t>
      </w:r>
    </w:p>
  </w:comment>
  <w:comment w:id="14" w:author="Roberto de Souza Baptista" w:date="2025-11-26T11:05:00Z" w:initials="RB">
    <w:p w14:paraId="4195E6E3" w14:textId="77777777" w:rsidR="009D53A4" w:rsidRDefault="009D53A4" w:rsidP="009D53A4">
      <w:pPr>
        <w:pStyle w:val="Textodecomentrio"/>
        <w:ind w:firstLine="0"/>
        <w:jc w:val="left"/>
      </w:pPr>
      <w:r>
        <w:rPr>
          <w:rStyle w:val="Refdecomentrio"/>
        </w:rPr>
        <w:annotationRef/>
      </w:r>
      <w:r>
        <w:t>Integrações com FES e VR</w:t>
      </w:r>
    </w:p>
  </w:comment>
  <w:comment w:id="15" w:author="Roberto de Souza Baptista" w:date="2025-11-26T11:06:00Z" w:initials="RB">
    <w:p w14:paraId="16CED4F5" w14:textId="77777777" w:rsidR="00A06299" w:rsidRDefault="00A06299" w:rsidP="00A06299">
      <w:pPr>
        <w:pStyle w:val="Textodecomentrio"/>
        <w:ind w:firstLine="0"/>
        <w:jc w:val="left"/>
      </w:pPr>
      <w:r>
        <w:rPr>
          <w:rStyle w:val="Refdecomentrio"/>
        </w:rPr>
        <w:annotationRef/>
      </w:r>
      <w:r>
        <w:t>Não se comprometer com patente? Dúvida</w:t>
      </w:r>
    </w:p>
  </w:comment>
  <w:comment w:id="16" w:author="Roberto de Souza Baptista" w:date="2025-11-26T11:12:00Z" w:initials="RB">
    <w:p w14:paraId="6D4E79B6" w14:textId="77777777" w:rsidR="00B857F3" w:rsidRDefault="00B857F3" w:rsidP="00B857F3">
      <w:pPr>
        <w:pStyle w:val="Textodecomentrio"/>
        <w:ind w:firstLine="0"/>
        <w:jc w:val="left"/>
      </w:pPr>
      <w:r>
        <w:rPr>
          <w:rStyle w:val="Refdecomentrio"/>
        </w:rPr>
        <w:annotationRef/>
      </w:r>
      <w:r>
        <w:t>Trocar a TUM pela osloMet Antonio</w:t>
      </w:r>
    </w:p>
  </w:comment>
  <w:comment w:id="17" w:author="Roberto de Souza Baptista" w:date="2025-11-26T11:13:00Z" w:initials="RB">
    <w:p w14:paraId="465E131E" w14:textId="77777777" w:rsidR="004347D8" w:rsidRDefault="004347D8" w:rsidP="004347D8">
      <w:pPr>
        <w:pStyle w:val="Textodecomentrio"/>
        <w:ind w:firstLine="0"/>
        <w:jc w:val="left"/>
      </w:pPr>
      <w:r>
        <w:rPr>
          <w:rStyle w:val="Refdecomentrio"/>
        </w:rPr>
        <w:annotationRef/>
      </w:r>
      <w:r>
        <w:t>Colocar um parágrafo lá em cima do modelo northwestern Universidade +Atendiemtno Hospitalar</w:t>
      </w:r>
    </w:p>
  </w:comment>
  <w:comment w:id="18" w:author="Roberto de Souza Baptista" w:date="2025-11-26T17:14:00Z" w:initials="RB">
    <w:p w14:paraId="1B5C60F4" w14:textId="77777777" w:rsidR="00625433" w:rsidRDefault="00625433" w:rsidP="00625433">
      <w:pPr>
        <w:pStyle w:val="Textodecomentrio"/>
        <w:ind w:firstLine="0"/>
        <w:jc w:val="left"/>
      </w:pPr>
      <w:r>
        <w:rPr>
          <w:rStyle w:val="Refdecomentrio"/>
        </w:rPr>
        <w:annotationRef/>
      </w:r>
      <w:r>
        <w:t xml:space="preserve">Fases! </w:t>
      </w:r>
    </w:p>
  </w:comment>
  <w:comment w:id="19" w:author="Roberto de Souza Baptista" w:date="2025-11-26T06:51:00Z" w:initials="RB">
    <w:p w14:paraId="532E61A7" w14:textId="760B2CCC" w:rsidR="00933739" w:rsidRDefault="00933739" w:rsidP="00933739">
      <w:pPr>
        <w:pStyle w:val="Textodecomentrio"/>
        <w:ind w:firstLine="0"/>
        <w:jc w:val="left"/>
      </w:pPr>
      <w:r>
        <w:rPr>
          <w:rStyle w:val="Refdecomentrio"/>
        </w:rPr>
        <w:annotationRef/>
      </w:r>
      <w:r>
        <w:t>Ficou extensa, talvez reduzir e apontar para Lattes e/ou Linkein?</w:t>
      </w:r>
    </w:p>
  </w:comment>
  <w:comment w:id="20" w:author="Roberto de Souza Baptista" w:date="2025-11-26T06:49:00Z" w:initials="RB">
    <w:p w14:paraId="331128BA" w14:textId="263F2C7E" w:rsidR="00D94340" w:rsidRDefault="00D94340" w:rsidP="00D94340">
      <w:pPr>
        <w:pStyle w:val="Textodecomentrio"/>
        <w:ind w:firstLine="0"/>
        <w:jc w:val="left"/>
      </w:pPr>
      <w:r>
        <w:rPr>
          <w:rStyle w:val="Refdecomentrio"/>
        </w:rPr>
        <w:annotationRef/>
      </w:r>
      <w:r>
        <w:t xml:space="preserve">Inserir parceria com financiamento OsloMet </w:t>
      </w:r>
    </w:p>
  </w:comment>
  <w:comment w:id="22" w:author="Roberto de Souza Baptista" w:date="2025-11-26T06:50:00Z" w:initials="RB">
    <w:p w14:paraId="46C92FA1" w14:textId="77777777" w:rsidR="007C3F0E" w:rsidRDefault="007C3F0E" w:rsidP="007C3F0E">
      <w:pPr>
        <w:pStyle w:val="Textodecomentrio"/>
        <w:ind w:firstLine="0"/>
        <w:jc w:val="left"/>
      </w:pPr>
      <w:r>
        <w:rPr>
          <w:rStyle w:val="Refdecomentrio"/>
        </w:rPr>
        <w:annotationRef/>
      </w:r>
      <w:r>
        <w:t xml:space="preserve">Inserir Co-orientação de aluno PPGEE e projeto parceria internacional CNPq </w:t>
      </w:r>
    </w:p>
  </w:comment>
  <w:comment w:id="45" w:author="Roberto de Souza Baptista" w:date="2025-11-26T17:14:00Z" w:initials="RB">
    <w:p w14:paraId="128EABB4" w14:textId="77777777" w:rsidR="00565B67" w:rsidRDefault="00565B67" w:rsidP="00565B67">
      <w:pPr>
        <w:pStyle w:val="Textodecomentrio"/>
        <w:ind w:firstLine="0"/>
        <w:jc w:val="left"/>
      </w:pPr>
      <w:r>
        <w:rPr>
          <w:rStyle w:val="Refdecomentrio"/>
        </w:rPr>
        <w:annotationRef/>
      </w:r>
      <w:r>
        <w:t>Aqui Eixo = Linha, Atividade = Fase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FDBADB" w15:done="0"/>
  <w15:commentEx w15:paraId="2DC36C33" w15:done="0"/>
  <w15:commentEx w15:paraId="11B86F70" w15:done="0"/>
  <w15:commentEx w15:paraId="69B434C7" w15:done="0"/>
  <w15:commentEx w15:paraId="3BFCDA76" w15:done="0"/>
  <w15:commentEx w15:paraId="1B6DC254" w15:done="0"/>
  <w15:commentEx w15:paraId="434A6F3E" w15:done="0"/>
  <w15:commentEx w15:paraId="1CAF8F06" w15:done="0"/>
  <w15:commentEx w15:paraId="6B2D66A6" w15:done="0"/>
  <w15:commentEx w15:paraId="0570305F" w15:done="0"/>
  <w15:commentEx w15:paraId="4B47DD13" w15:done="0"/>
  <w15:commentEx w15:paraId="4195E6E3" w15:done="0"/>
  <w15:commentEx w15:paraId="16CED4F5" w15:done="0"/>
  <w15:commentEx w15:paraId="6D4E79B6" w15:done="0"/>
  <w15:commentEx w15:paraId="465E131E" w15:done="0"/>
  <w15:commentEx w15:paraId="1B5C60F4" w15:done="0"/>
  <w15:commentEx w15:paraId="532E61A7" w15:done="0"/>
  <w15:commentEx w15:paraId="331128BA" w15:done="0"/>
  <w15:commentEx w15:paraId="46C92FA1" w15:done="0"/>
  <w15:commentEx w15:paraId="128EAB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16A756" w16cex:dateUtc="2025-11-26T10:05:00Z"/>
  <w16cex:commentExtensible w16cex:durableId="248C7213" w16cex:dateUtc="2025-11-26T10:17:00Z"/>
  <w16cex:commentExtensible w16cex:durableId="3706470B" w16cex:dateUtc="2025-11-26T10:19:00Z"/>
  <w16cex:commentExtensible w16cex:durableId="67D4C8BF" w16cex:dateUtc="2025-11-26T10:03:00Z"/>
  <w16cex:commentExtensible w16cex:durableId="4C26D21E" w16cex:dateUtc="2025-11-26T10:22:00Z"/>
  <w16cex:commentExtensible w16cex:durableId="5946F68F" w16cex:dateUtc="2025-11-26T10:22:00Z"/>
  <w16cex:commentExtensible w16cex:durableId="389BD9CF" w16cex:dateUtc="2025-11-26T10:26:00Z"/>
  <w16cex:commentExtensible w16cex:durableId="755E9653" w16cex:dateUtc="2025-11-26T10:27:00Z"/>
  <w16cex:commentExtensible w16cex:durableId="4A30E2A6" w16cex:dateUtc="2025-11-26T10:29:00Z"/>
  <w16cex:commentExtensible w16cex:durableId="6F682B1D" w16cex:dateUtc="2025-11-26T13:38:00Z"/>
  <w16cex:commentExtensible w16cex:durableId="5B35220C" w16cex:dateUtc="2025-11-26T14:04:00Z"/>
  <w16cex:commentExtensible w16cex:durableId="00DC5298" w16cex:dateUtc="2025-11-26T14:05:00Z"/>
  <w16cex:commentExtensible w16cex:durableId="2DC6F4FC" w16cex:dateUtc="2025-11-26T14:06:00Z"/>
  <w16cex:commentExtensible w16cex:durableId="425A5380" w16cex:dateUtc="2025-11-26T14:12:00Z"/>
  <w16cex:commentExtensible w16cex:durableId="3617B7DA" w16cex:dateUtc="2025-11-26T14:13:00Z"/>
  <w16cex:commentExtensible w16cex:durableId="1A37EE91" w16cex:dateUtc="2025-11-26T20:14:00Z"/>
  <w16cex:commentExtensible w16cex:durableId="78A9CA7E" w16cex:dateUtc="2025-11-26T09:51:00Z"/>
  <w16cex:commentExtensible w16cex:durableId="1CCF885A" w16cex:dateUtc="2025-11-26T09:49:00Z"/>
  <w16cex:commentExtensible w16cex:durableId="5F9857C8" w16cex:dateUtc="2025-11-26T09:50:00Z"/>
  <w16cex:commentExtensible w16cex:durableId="1B762E5E" w16cex:dateUtc="2025-11-26T20: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FDBADB" w16cid:durableId="2F16A756"/>
  <w16cid:commentId w16cid:paraId="2DC36C33" w16cid:durableId="248C7213"/>
  <w16cid:commentId w16cid:paraId="11B86F70" w16cid:durableId="3706470B"/>
  <w16cid:commentId w16cid:paraId="69B434C7" w16cid:durableId="67D4C8BF"/>
  <w16cid:commentId w16cid:paraId="3BFCDA76" w16cid:durableId="4C26D21E"/>
  <w16cid:commentId w16cid:paraId="1B6DC254" w16cid:durableId="5946F68F"/>
  <w16cid:commentId w16cid:paraId="434A6F3E" w16cid:durableId="389BD9CF"/>
  <w16cid:commentId w16cid:paraId="1CAF8F06" w16cid:durableId="755E9653"/>
  <w16cid:commentId w16cid:paraId="6B2D66A6" w16cid:durableId="4A30E2A6"/>
  <w16cid:commentId w16cid:paraId="0570305F" w16cid:durableId="6F682B1D"/>
  <w16cid:commentId w16cid:paraId="4B47DD13" w16cid:durableId="5B35220C"/>
  <w16cid:commentId w16cid:paraId="4195E6E3" w16cid:durableId="00DC5298"/>
  <w16cid:commentId w16cid:paraId="16CED4F5" w16cid:durableId="2DC6F4FC"/>
  <w16cid:commentId w16cid:paraId="6D4E79B6" w16cid:durableId="425A5380"/>
  <w16cid:commentId w16cid:paraId="465E131E" w16cid:durableId="3617B7DA"/>
  <w16cid:commentId w16cid:paraId="1B5C60F4" w16cid:durableId="1A37EE91"/>
  <w16cid:commentId w16cid:paraId="532E61A7" w16cid:durableId="78A9CA7E"/>
  <w16cid:commentId w16cid:paraId="331128BA" w16cid:durableId="1CCF885A"/>
  <w16cid:commentId w16cid:paraId="46C92FA1" w16cid:durableId="5F9857C8"/>
  <w16cid:commentId w16cid:paraId="128EABB4" w16cid:durableId="1B762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0E02B" w14:textId="77777777" w:rsidR="00A26B14" w:rsidRDefault="00A26B14">
      <w:pPr>
        <w:spacing w:line="240" w:lineRule="auto"/>
      </w:pPr>
      <w:r>
        <w:separator/>
      </w:r>
    </w:p>
  </w:endnote>
  <w:endnote w:type="continuationSeparator" w:id="0">
    <w:p w14:paraId="6CB7F374" w14:textId="77777777" w:rsidR="00A26B14" w:rsidRDefault="00A26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DFD344A0-F0A1-499E-B03A-E4A2F4E55B18}"/>
    <w:embedBoldItalic r:id="rId2" w:fontKey="{EF29DF24-ACC8-488F-B914-3A8D5DFA993B}"/>
  </w:font>
  <w:font w:name="Google Sans">
    <w:charset w:val="00"/>
    <w:family w:val="auto"/>
    <w:pitch w:val="default"/>
    <w:embedRegular r:id="rId3" w:fontKey="{F62BEFF5-5BC8-4FF7-8FE8-10854FD32560}"/>
    <w:embedBold r:id="rId4" w:fontKey="{D9B94F31-332B-42A6-8560-9975CFC3C92E}"/>
  </w:font>
  <w:font w:name="Google Sans Text">
    <w:altName w:val="Calibri"/>
    <w:charset w:val="00"/>
    <w:family w:val="auto"/>
    <w:pitch w:val="default"/>
    <w:embedRegular r:id="rId5" w:fontKey="{701287A3-C3BB-49EE-804B-463BC643F205}"/>
    <w:embedBold r:id="rId6" w:fontKey="{A2FF9A36-2BBC-4DDF-9AF3-8F88C5E7B416}"/>
    <w:embedItalic r:id="rId7" w:fontKey="{84E8FFE8-973E-447F-9E81-3F4E7F0B7972}"/>
  </w:font>
  <w:font w:name="Calibri">
    <w:panose1 w:val="020F0502020204030204"/>
    <w:charset w:val="00"/>
    <w:family w:val="swiss"/>
    <w:pitch w:val="variable"/>
    <w:sig w:usb0="E4002EFF" w:usb1="C200247B" w:usb2="00000009" w:usb3="00000000" w:csb0="000001FF" w:csb1="00000000"/>
    <w:embedRegular r:id="rId8" w:fontKey="{C1A5F327-5210-4C2A-B1F8-C8EFAB0220C1}"/>
    <w:embedBold r:id="rId9" w:fontKey="{0D3C2888-EE27-48B3-961A-32E867E1C76F}"/>
  </w:font>
  <w:font w:name="Cambria">
    <w:panose1 w:val="02040503050406030204"/>
    <w:charset w:val="00"/>
    <w:family w:val="roman"/>
    <w:pitch w:val="variable"/>
    <w:sig w:usb0="E00006FF" w:usb1="420024FF" w:usb2="02000000" w:usb3="00000000" w:csb0="0000019F" w:csb1="00000000"/>
    <w:embedRegular r:id="rId10" w:fontKey="{EDCA987D-1B3E-482F-A3F9-16B67828A9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68363" w14:textId="77777777" w:rsidR="00A26B14" w:rsidRDefault="00A26B14">
      <w:pPr>
        <w:spacing w:line="240" w:lineRule="auto"/>
      </w:pPr>
      <w:r>
        <w:separator/>
      </w:r>
    </w:p>
  </w:footnote>
  <w:footnote w:type="continuationSeparator" w:id="0">
    <w:p w14:paraId="06DE0FEA" w14:textId="77777777" w:rsidR="00A26B14" w:rsidRDefault="00A26B14">
      <w:pPr>
        <w:spacing w:line="240" w:lineRule="auto"/>
      </w:pPr>
      <w:r>
        <w:continuationSeparator/>
      </w:r>
    </w:p>
  </w:footnote>
  <w:footnote w:id="1">
    <w:p w14:paraId="43EC9969" w14:textId="3EA7D82A" w:rsidR="00EC48E3" w:rsidRDefault="00EC48E3">
      <w:pPr>
        <w:pStyle w:val="Textodenotaderodap"/>
      </w:pPr>
      <w:ins w:id="2" w:author="Roberto de Souza Baptista" w:date="2025-11-26T07:15:00Z" w16du:dateUtc="2025-11-26T10:15:00Z">
        <w:r>
          <w:rPr>
            <w:rStyle w:val="Refdenotaderodap"/>
          </w:rPr>
          <w:footnoteRef/>
        </w:r>
        <w:r>
          <w:rPr>
            <w:rStyle w:val="Refdenotaderodap"/>
          </w:rPr>
          <w:footnoteRef/>
        </w:r>
        <w:r>
          <w:t xml:space="preserve"> </w:t>
        </w:r>
      </w:ins>
    </w:p>
  </w:footnote>
  <w:footnote w:id="2">
    <w:p w14:paraId="547E52CE" w14:textId="65339337" w:rsidR="00781728" w:rsidRDefault="00781728">
      <w:pPr>
        <w:pStyle w:val="Textodenotaderodap"/>
      </w:pPr>
      <w:r>
        <w:rPr>
          <w:rStyle w:val="Refdenotaderodap"/>
        </w:rPr>
        <w:footnoteRef/>
      </w:r>
      <w:r>
        <w:t xml:space="preserve"> </w:t>
      </w:r>
      <w:hyperlink r:id="rId1" w:history="1">
        <w:r w:rsidRPr="00781728">
          <w:rPr>
            <w:rStyle w:val="Hyperlink"/>
          </w:rPr>
          <w:t>http://lattes.cnpq.br/9399577551123402</w:t>
        </w:r>
      </w:hyperlink>
      <w:r>
        <w:t>.</w:t>
      </w:r>
    </w:p>
  </w:footnote>
  <w:footnote w:id="3">
    <w:p w14:paraId="2A77D2D7" w14:textId="51752E32" w:rsidR="00C80F91" w:rsidRDefault="00C80F91">
      <w:pPr>
        <w:pStyle w:val="Textodenotaderodap"/>
      </w:pPr>
      <w:r>
        <w:rPr>
          <w:rStyle w:val="Refdenotaderodap"/>
        </w:rPr>
        <w:footnoteRef/>
      </w:r>
      <w:r>
        <w:t xml:space="preserve"> </w:t>
      </w:r>
      <w:hyperlink r:id="rId2" w:history="1">
        <w:r w:rsidRPr="00C80F91">
          <w:rPr>
            <w:rStyle w:val="Hyperlink"/>
          </w:rPr>
          <w:t>http://lattes.cnpq.br/7607053642642844</w:t>
        </w:r>
      </w:hyperlink>
      <w:r>
        <w:t>.</w:t>
      </w:r>
    </w:p>
  </w:footnote>
  <w:footnote w:id="4">
    <w:p w14:paraId="59772A31" w14:textId="177A1802" w:rsidR="00810FBE" w:rsidRDefault="00810FBE">
      <w:pPr>
        <w:pStyle w:val="Textodenotaderodap"/>
      </w:pPr>
      <w:hyperlink r:id="rId3" w:history="1">
        <w:r w:rsidRPr="005A46E4">
          <w:rPr>
            <w:rStyle w:val="Hyperlink"/>
            <w:vertAlign w:val="superscript"/>
          </w:rPr>
          <w:footnoteRef/>
        </w:r>
        <w:r w:rsidRPr="005A46E4">
          <w:rPr>
            <w:rStyle w:val="Hyperlink"/>
          </w:rPr>
          <w:t xml:space="preserve"> </w:t>
        </w:r>
        <w:r w:rsidR="005A46E4" w:rsidRPr="005A46E4">
          <w:rPr>
            <w:rStyle w:val="Hyperlink"/>
          </w:rPr>
          <w:t>http://lattes.cnpq.br/8295870661549352</w:t>
        </w:r>
      </w:hyperlink>
      <w:r w:rsidR="00C80F91">
        <w:t>.</w:t>
      </w:r>
    </w:p>
  </w:footnote>
  <w:footnote w:id="5">
    <w:p w14:paraId="6F04BB77" w14:textId="30ADA0AA" w:rsidR="00313CC9" w:rsidRDefault="00313CC9">
      <w:pPr>
        <w:pStyle w:val="Textodenotaderodap"/>
      </w:pPr>
      <w:r>
        <w:rPr>
          <w:rStyle w:val="Refdenotaderodap"/>
        </w:rPr>
        <w:footnoteRef/>
      </w:r>
      <w:r>
        <w:t xml:space="preserve"> </w:t>
      </w:r>
      <w:hyperlink r:id="rId4" w:history="1">
        <w:r w:rsidRPr="00313CC9">
          <w:rPr>
            <w:rStyle w:val="Hyperlink"/>
          </w:rPr>
          <w:t>https://henriquemenegaz.github.io/centro-reabilitacao-cronograma-interativo/</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3E60"/>
    <w:multiLevelType w:val="hybridMultilevel"/>
    <w:tmpl w:val="30020E9A"/>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0EB6907"/>
    <w:multiLevelType w:val="multilevel"/>
    <w:tmpl w:val="F3047586"/>
    <w:lvl w:ilvl="0">
      <w:start w:val="1"/>
      <w:numFmt w:val="decimal"/>
      <w:lvlText w:val="%1."/>
      <w:lvlJc w:val="lef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5996445"/>
    <w:multiLevelType w:val="multilevel"/>
    <w:tmpl w:val="D472CF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BBD0D08"/>
    <w:multiLevelType w:val="hybridMultilevel"/>
    <w:tmpl w:val="411C306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0D220A0C"/>
    <w:multiLevelType w:val="hybridMultilevel"/>
    <w:tmpl w:val="5B9CF42A"/>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0DB51DBB"/>
    <w:multiLevelType w:val="hybridMultilevel"/>
    <w:tmpl w:val="9BC2EF0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0EC00E02"/>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0F1B33D4"/>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0F5A1F69"/>
    <w:multiLevelType w:val="hybridMultilevel"/>
    <w:tmpl w:val="507AB22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128D5EEC"/>
    <w:multiLevelType w:val="hybridMultilevel"/>
    <w:tmpl w:val="7B04C770"/>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12AC7FD5"/>
    <w:multiLevelType w:val="hybridMultilevel"/>
    <w:tmpl w:val="032ADC98"/>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69332B5"/>
    <w:multiLevelType w:val="hybridMultilevel"/>
    <w:tmpl w:val="EC0E6266"/>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170D0FC3"/>
    <w:multiLevelType w:val="hybridMultilevel"/>
    <w:tmpl w:val="DDEEB1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B390261"/>
    <w:multiLevelType w:val="hybridMultilevel"/>
    <w:tmpl w:val="EA403BE2"/>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1DEF1715"/>
    <w:multiLevelType w:val="hybridMultilevel"/>
    <w:tmpl w:val="46F818A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20D96A9A"/>
    <w:multiLevelType w:val="multilevel"/>
    <w:tmpl w:val="4D40DDE0"/>
    <w:lvl w:ilvl="0">
      <w:start w:val="1"/>
      <w:numFmt w:val="decimal"/>
      <w:lvlText w:val="%1."/>
      <w:lvlJc w:val="left"/>
      <w:pPr>
        <w:ind w:left="1080" w:hanging="360"/>
      </w:pPr>
    </w:lvl>
    <w:lvl w:ilvl="1">
      <w:start w:val="3"/>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20E22385"/>
    <w:multiLevelType w:val="hybridMultilevel"/>
    <w:tmpl w:val="97BA5E4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21725134"/>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22816DA6"/>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32C1408"/>
    <w:multiLevelType w:val="hybridMultilevel"/>
    <w:tmpl w:val="330E1054"/>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238A117C"/>
    <w:multiLevelType w:val="hybridMultilevel"/>
    <w:tmpl w:val="E82C6DF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29F85B87"/>
    <w:multiLevelType w:val="hybridMultilevel"/>
    <w:tmpl w:val="DA1AAC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051B59"/>
    <w:multiLevelType w:val="multilevel"/>
    <w:tmpl w:val="EBDA8E70"/>
    <w:lvl w:ilvl="0">
      <w:start w:val="1"/>
      <w:numFmt w:val="decimal"/>
      <w:lvlText w:val="%1."/>
      <w:lvlJc w:val="left"/>
      <w:pPr>
        <w:ind w:left="1080" w:hanging="360"/>
      </w:pPr>
    </w:lvl>
    <w:lvl w:ilvl="1">
      <w:start w:val="6"/>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076596A"/>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31A01028"/>
    <w:multiLevelType w:val="hybridMultilevel"/>
    <w:tmpl w:val="1A88158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32633EAE"/>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36E22C3C"/>
    <w:multiLevelType w:val="hybridMultilevel"/>
    <w:tmpl w:val="6E3EA680"/>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15:restartNumberingAfterBreak="0">
    <w:nsid w:val="379D4F00"/>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37EC1335"/>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39262164"/>
    <w:multiLevelType w:val="hybridMultilevel"/>
    <w:tmpl w:val="72F23C6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A004822"/>
    <w:multiLevelType w:val="hybridMultilevel"/>
    <w:tmpl w:val="00EC9D0A"/>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3AFB66B7"/>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3CBC3CE6"/>
    <w:multiLevelType w:val="hybridMultilevel"/>
    <w:tmpl w:val="0202788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3CBF1EE5"/>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4" w15:restartNumberingAfterBreak="0">
    <w:nsid w:val="3DC84FDF"/>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3EBF5CE7"/>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404F5DDF"/>
    <w:multiLevelType w:val="hybridMultilevel"/>
    <w:tmpl w:val="0D14F7F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15:restartNumberingAfterBreak="0">
    <w:nsid w:val="45E76D5F"/>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48785A44"/>
    <w:multiLevelType w:val="hybridMultilevel"/>
    <w:tmpl w:val="7CC07684"/>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9" w15:restartNumberingAfterBreak="0">
    <w:nsid w:val="4A682C38"/>
    <w:multiLevelType w:val="hybridMultilevel"/>
    <w:tmpl w:val="9262488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506A28C9"/>
    <w:multiLevelType w:val="hybridMultilevel"/>
    <w:tmpl w:val="DA1AACC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2E67BC9"/>
    <w:multiLevelType w:val="hybridMultilevel"/>
    <w:tmpl w:val="41CEFB4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15:restartNumberingAfterBreak="0">
    <w:nsid w:val="531C2088"/>
    <w:multiLevelType w:val="hybridMultilevel"/>
    <w:tmpl w:val="72F23C6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3" w15:restartNumberingAfterBreak="0">
    <w:nsid w:val="56606C8F"/>
    <w:multiLevelType w:val="hybridMultilevel"/>
    <w:tmpl w:val="F0C2F7E2"/>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4" w15:restartNumberingAfterBreak="0">
    <w:nsid w:val="58297102"/>
    <w:multiLevelType w:val="hybridMultilevel"/>
    <w:tmpl w:val="DA1AAC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F1AB2"/>
    <w:multiLevelType w:val="hybridMultilevel"/>
    <w:tmpl w:val="B1A0FD2E"/>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6" w15:restartNumberingAfterBreak="0">
    <w:nsid w:val="5CC24666"/>
    <w:multiLevelType w:val="hybridMultilevel"/>
    <w:tmpl w:val="DD62BA3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7" w15:restartNumberingAfterBreak="0">
    <w:nsid w:val="5FFD30DD"/>
    <w:multiLevelType w:val="hybridMultilevel"/>
    <w:tmpl w:val="92624882"/>
    <w:lvl w:ilvl="0" w:tplc="FFFFFFFF">
      <w:start w:val="1"/>
      <w:numFmt w:val="decimal"/>
      <w:lvlText w:val="%1."/>
      <w:lvlJc w:val="left"/>
      <w:pPr>
        <w:ind w:left="1080" w:hanging="360"/>
      </w:p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8" w15:restartNumberingAfterBreak="0">
    <w:nsid w:val="68A01501"/>
    <w:multiLevelType w:val="hybridMultilevel"/>
    <w:tmpl w:val="EB9C7772"/>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9" w15:restartNumberingAfterBreak="0">
    <w:nsid w:val="6C8D2C9C"/>
    <w:multiLevelType w:val="multilevel"/>
    <w:tmpl w:val="5C3497AE"/>
    <w:lvl w:ilvl="0">
      <w:start w:val="1"/>
      <w:numFmt w:val="decimal"/>
      <w:lvlText w:val="%1."/>
      <w:lvlJc w:val="left"/>
      <w:pPr>
        <w:ind w:left="1080" w:hanging="360"/>
      </w:pPr>
    </w:lvl>
    <w:lvl w:ilvl="1">
      <w:start w:val="5"/>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788717D3"/>
    <w:multiLevelType w:val="hybridMultilevel"/>
    <w:tmpl w:val="5738541E"/>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16cid:durableId="1360665108">
    <w:abstractNumId w:val="2"/>
  </w:num>
  <w:num w:numId="2" w16cid:durableId="2096708168">
    <w:abstractNumId w:val="12"/>
  </w:num>
  <w:num w:numId="3" w16cid:durableId="325986181">
    <w:abstractNumId w:val="41"/>
  </w:num>
  <w:num w:numId="4" w16cid:durableId="1962958831">
    <w:abstractNumId w:val="3"/>
  </w:num>
  <w:num w:numId="5" w16cid:durableId="997421222">
    <w:abstractNumId w:val="40"/>
  </w:num>
  <w:num w:numId="6" w16cid:durableId="437995075">
    <w:abstractNumId w:val="44"/>
  </w:num>
  <w:num w:numId="7" w16cid:durableId="246572468">
    <w:abstractNumId w:val="21"/>
  </w:num>
  <w:num w:numId="8" w16cid:durableId="782502936">
    <w:abstractNumId w:val="15"/>
  </w:num>
  <w:num w:numId="9" w16cid:durableId="1284388887">
    <w:abstractNumId w:val="9"/>
  </w:num>
  <w:num w:numId="10" w16cid:durableId="1570731743">
    <w:abstractNumId w:val="14"/>
  </w:num>
  <w:num w:numId="11" w16cid:durableId="635262900">
    <w:abstractNumId w:val="48"/>
  </w:num>
  <w:num w:numId="12" w16cid:durableId="1245455448">
    <w:abstractNumId w:val="1"/>
  </w:num>
  <w:num w:numId="13" w16cid:durableId="1167791047">
    <w:abstractNumId w:val="47"/>
  </w:num>
  <w:num w:numId="14" w16cid:durableId="946738632">
    <w:abstractNumId w:val="38"/>
  </w:num>
  <w:num w:numId="15" w16cid:durableId="1565946691">
    <w:abstractNumId w:val="19"/>
  </w:num>
  <w:num w:numId="16" w16cid:durableId="522550931">
    <w:abstractNumId w:val="7"/>
  </w:num>
  <w:num w:numId="17" w16cid:durableId="1464930372">
    <w:abstractNumId w:val="22"/>
  </w:num>
  <w:num w:numId="18" w16cid:durableId="311175086">
    <w:abstractNumId w:val="39"/>
  </w:num>
  <w:num w:numId="19" w16cid:durableId="1795979404">
    <w:abstractNumId w:val="43"/>
  </w:num>
  <w:num w:numId="20" w16cid:durableId="732309791">
    <w:abstractNumId w:val="34"/>
  </w:num>
  <w:num w:numId="21" w16cid:durableId="322635008">
    <w:abstractNumId w:val="6"/>
  </w:num>
  <w:num w:numId="22" w16cid:durableId="564921281">
    <w:abstractNumId w:val="17"/>
  </w:num>
  <w:num w:numId="23" w16cid:durableId="420298860">
    <w:abstractNumId w:val="31"/>
  </w:num>
  <w:num w:numId="24" w16cid:durableId="438336161">
    <w:abstractNumId w:val="33"/>
  </w:num>
  <w:num w:numId="25" w16cid:durableId="2028096364">
    <w:abstractNumId w:val="18"/>
  </w:num>
  <w:num w:numId="26" w16cid:durableId="1784113033">
    <w:abstractNumId w:val="27"/>
  </w:num>
  <w:num w:numId="27" w16cid:durableId="2049719608">
    <w:abstractNumId w:val="35"/>
  </w:num>
  <w:num w:numId="28" w16cid:durableId="1759667505">
    <w:abstractNumId w:val="37"/>
  </w:num>
  <w:num w:numId="29" w16cid:durableId="940723125">
    <w:abstractNumId w:val="25"/>
  </w:num>
  <w:num w:numId="30" w16cid:durableId="154028388">
    <w:abstractNumId w:val="28"/>
  </w:num>
  <w:num w:numId="31" w16cid:durableId="442768473">
    <w:abstractNumId w:val="23"/>
  </w:num>
  <w:num w:numId="32" w16cid:durableId="1407798826">
    <w:abstractNumId w:val="49"/>
  </w:num>
  <w:num w:numId="33" w16cid:durableId="1474785284">
    <w:abstractNumId w:val="8"/>
  </w:num>
  <w:num w:numId="34" w16cid:durableId="1868979967">
    <w:abstractNumId w:val="16"/>
  </w:num>
  <w:num w:numId="35" w16cid:durableId="2125535037">
    <w:abstractNumId w:val="32"/>
  </w:num>
  <w:num w:numId="36" w16cid:durableId="970326593">
    <w:abstractNumId w:val="24"/>
  </w:num>
  <w:num w:numId="37" w16cid:durableId="1591740193">
    <w:abstractNumId w:val="30"/>
  </w:num>
  <w:num w:numId="38" w16cid:durableId="1122990926">
    <w:abstractNumId w:val="20"/>
  </w:num>
  <w:num w:numId="39" w16cid:durableId="692614874">
    <w:abstractNumId w:val="46"/>
  </w:num>
  <w:num w:numId="40" w16cid:durableId="1694762330">
    <w:abstractNumId w:val="0"/>
  </w:num>
  <w:num w:numId="41" w16cid:durableId="1843857736">
    <w:abstractNumId w:val="36"/>
  </w:num>
  <w:num w:numId="42" w16cid:durableId="1975914593">
    <w:abstractNumId w:val="4"/>
  </w:num>
  <w:num w:numId="43" w16cid:durableId="958800910">
    <w:abstractNumId w:val="42"/>
  </w:num>
  <w:num w:numId="44" w16cid:durableId="725223393">
    <w:abstractNumId w:val="29"/>
  </w:num>
  <w:num w:numId="45" w16cid:durableId="1478180951">
    <w:abstractNumId w:val="50"/>
  </w:num>
  <w:num w:numId="46" w16cid:durableId="1258635328">
    <w:abstractNumId w:val="11"/>
  </w:num>
  <w:num w:numId="47" w16cid:durableId="1286546801">
    <w:abstractNumId w:val="5"/>
  </w:num>
  <w:num w:numId="48" w16cid:durableId="317656808">
    <w:abstractNumId w:val="13"/>
  </w:num>
  <w:num w:numId="49" w16cid:durableId="1491797503">
    <w:abstractNumId w:val="26"/>
  </w:num>
  <w:num w:numId="50" w16cid:durableId="1665627480">
    <w:abstractNumId w:val="10"/>
  </w:num>
  <w:num w:numId="51" w16cid:durableId="158353311">
    <w:abstractNumId w:val="4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berto de Souza Baptista">
    <w15:presenceInfo w15:providerId="AD" w15:userId="S::robertobaptista@unb.br::14e7343c-431a-4269-959f-3248b850a2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A99"/>
    <w:rsid w:val="0000718D"/>
    <w:rsid w:val="00007C6E"/>
    <w:rsid w:val="00013DD5"/>
    <w:rsid w:val="000235AF"/>
    <w:rsid w:val="00030826"/>
    <w:rsid w:val="00035B6A"/>
    <w:rsid w:val="000373C0"/>
    <w:rsid w:val="00044784"/>
    <w:rsid w:val="00053B6E"/>
    <w:rsid w:val="00064787"/>
    <w:rsid w:val="00065A26"/>
    <w:rsid w:val="00081B8B"/>
    <w:rsid w:val="00082988"/>
    <w:rsid w:val="00083B7D"/>
    <w:rsid w:val="0008650F"/>
    <w:rsid w:val="00086AA6"/>
    <w:rsid w:val="000A0722"/>
    <w:rsid w:val="000A2B42"/>
    <w:rsid w:val="000A7BB4"/>
    <w:rsid w:val="000B1092"/>
    <w:rsid w:val="000C26D8"/>
    <w:rsid w:val="000E4BF7"/>
    <w:rsid w:val="001125C1"/>
    <w:rsid w:val="001137FC"/>
    <w:rsid w:val="00115FB9"/>
    <w:rsid w:val="001178D3"/>
    <w:rsid w:val="00120E42"/>
    <w:rsid w:val="00123E17"/>
    <w:rsid w:val="00127639"/>
    <w:rsid w:val="00127787"/>
    <w:rsid w:val="001323D0"/>
    <w:rsid w:val="00134619"/>
    <w:rsid w:val="001372D8"/>
    <w:rsid w:val="00141BFA"/>
    <w:rsid w:val="0014315A"/>
    <w:rsid w:val="00143272"/>
    <w:rsid w:val="001439B0"/>
    <w:rsid w:val="00146BAD"/>
    <w:rsid w:val="00147A78"/>
    <w:rsid w:val="00167A2B"/>
    <w:rsid w:val="00182CBC"/>
    <w:rsid w:val="001851D4"/>
    <w:rsid w:val="00196372"/>
    <w:rsid w:val="001A0E31"/>
    <w:rsid w:val="001B19DF"/>
    <w:rsid w:val="001C1C67"/>
    <w:rsid w:val="001C7B36"/>
    <w:rsid w:val="001D0777"/>
    <w:rsid w:val="001D396A"/>
    <w:rsid w:val="001D76B4"/>
    <w:rsid w:val="001D7C72"/>
    <w:rsid w:val="001F65B2"/>
    <w:rsid w:val="0020188F"/>
    <w:rsid w:val="002061E3"/>
    <w:rsid w:val="00213481"/>
    <w:rsid w:val="00233CD8"/>
    <w:rsid w:val="00236EE6"/>
    <w:rsid w:val="00246249"/>
    <w:rsid w:val="002531E6"/>
    <w:rsid w:val="00261A1E"/>
    <w:rsid w:val="002861F2"/>
    <w:rsid w:val="002872FE"/>
    <w:rsid w:val="002A4F9A"/>
    <w:rsid w:val="002B01EF"/>
    <w:rsid w:val="002B4AED"/>
    <w:rsid w:val="002C0F00"/>
    <w:rsid w:val="002C43A4"/>
    <w:rsid w:val="002D526F"/>
    <w:rsid w:val="002E2A13"/>
    <w:rsid w:val="002E6B46"/>
    <w:rsid w:val="002F202D"/>
    <w:rsid w:val="002F76DE"/>
    <w:rsid w:val="00313CC9"/>
    <w:rsid w:val="00313F49"/>
    <w:rsid w:val="00314688"/>
    <w:rsid w:val="003175CC"/>
    <w:rsid w:val="00327B30"/>
    <w:rsid w:val="00334A98"/>
    <w:rsid w:val="0033746E"/>
    <w:rsid w:val="003735AB"/>
    <w:rsid w:val="003748B0"/>
    <w:rsid w:val="00380D12"/>
    <w:rsid w:val="00383FF6"/>
    <w:rsid w:val="003935F5"/>
    <w:rsid w:val="00395E65"/>
    <w:rsid w:val="003B024B"/>
    <w:rsid w:val="003B7B93"/>
    <w:rsid w:val="003B7BF7"/>
    <w:rsid w:val="003C49BB"/>
    <w:rsid w:val="003D5DCD"/>
    <w:rsid w:val="003D7E25"/>
    <w:rsid w:val="003E2298"/>
    <w:rsid w:val="003E2636"/>
    <w:rsid w:val="003E30BD"/>
    <w:rsid w:val="003F0150"/>
    <w:rsid w:val="003F48C7"/>
    <w:rsid w:val="003F6DF7"/>
    <w:rsid w:val="003F7123"/>
    <w:rsid w:val="00401585"/>
    <w:rsid w:val="00401916"/>
    <w:rsid w:val="0043364C"/>
    <w:rsid w:val="004347D8"/>
    <w:rsid w:val="00436D89"/>
    <w:rsid w:val="00436E6E"/>
    <w:rsid w:val="00441F35"/>
    <w:rsid w:val="004420E2"/>
    <w:rsid w:val="00442773"/>
    <w:rsid w:val="0045283E"/>
    <w:rsid w:val="00453185"/>
    <w:rsid w:val="00457428"/>
    <w:rsid w:val="00464469"/>
    <w:rsid w:val="00477BBB"/>
    <w:rsid w:val="00477F98"/>
    <w:rsid w:val="00484C1E"/>
    <w:rsid w:val="004A3397"/>
    <w:rsid w:val="004A58C0"/>
    <w:rsid w:val="004D087D"/>
    <w:rsid w:val="004E1560"/>
    <w:rsid w:val="004E795C"/>
    <w:rsid w:val="00502DD5"/>
    <w:rsid w:val="00511EF2"/>
    <w:rsid w:val="00520598"/>
    <w:rsid w:val="00522AD0"/>
    <w:rsid w:val="005230BF"/>
    <w:rsid w:val="0053210C"/>
    <w:rsid w:val="00543734"/>
    <w:rsid w:val="0054526D"/>
    <w:rsid w:val="00552089"/>
    <w:rsid w:val="00562553"/>
    <w:rsid w:val="00565B67"/>
    <w:rsid w:val="00571D11"/>
    <w:rsid w:val="005742DB"/>
    <w:rsid w:val="005840AE"/>
    <w:rsid w:val="005841EA"/>
    <w:rsid w:val="00590263"/>
    <w:rsid w:val="00590F20"/>
    <w:rsid w:val="00592797"/>
    <w:rsid w:val="00592A3B"/>
    <w:rsid w:val="0059714D"/>
    <w:rsid w:val="005979FC"/>
    <w:rsid w:val="005A46E4"/>
    <w:rsid w:val="005A7776"/>
    <w:rsid w:val="005B5902"/>
    <w:rsid w:val="005C2DE2"/>
    <w:rsid w:val="005C5A99"/>
    <w:rsid w:val="005D0202"/>
    <w:rsid w:val="005D72BB"/>
    <w:rsid w:val="005E2C55"/>
    <w:rsid w:val="005E74B0"/>
    <w:rsid w:val="005F2847"/>
    <w:rsid w:val="005F57BF"/>
    <w:rsid w:val="005F79B8"/>
    <w:rsid w:val="00610C35"/>
    <w:rsid w:val="006142CE"/>
    <w:rsid w:val="00616670"/>
    <w:rsid w:val="00625433"/>
    <w:rsid w:val="00630CA9"/>
    <w:rsid w:val="00631D71"/>
    <w:rsid w:val="00643669"/>
    <w:rsid w:val="00654CCE"/>
    <w:rsid w:val="00657E9B"/>
    <w:rsid w:val="00660C6D"/>
    <w:rsid w:val="006709EC"/>
    <w:rsid w:val="006837FD"/>
    <w:rsid w:val="00684BF9"/>
    <w:rsid w:val="00692534"/>
    <w:rsid w:val="00693833"/>
    <w:rsid w:val="006978D3"/>
    <w:rsid w:val="006A13CC"/>
    <w:rsid w:val="006A352B"/>
    <w:rsid w:val="006B4AA2"/>
    <w:rsid w:val="006B4F1F"/>
    <w:rsid w:val="006B573C"/>
    <w:rsid w:val="006B6048"/>
    <w:rsid w:val="006D1BC2"/>
    <w:rsid w:val="006F00F0"/>
    <w:rsid w:val="006F07E8"/>
    <w:rsid w:val="006F0DC0"/>
    <w:rsid w:val="006F2B07"/>
    <w:rsid w:val="006F4AA3"/>
    <w:rsid w:val="00702D15"/>
    <w:rsid w:val="00703D04"/>
    <w:rsid w:val="007052AC"/>
    <w:rsid w:val="007053B7"/>
    <w:rsid w:val="00710946"/>
    <w:rsid w:val="0071189D"/>
    <w:rsid w:val="00717867"/>
    <w:rsid w:val="00731AD3"/>
    <w:rsid w:val="00744BCE"/>
    <w:rsid w:val="0076154A"/>
    <w:rsid w:val="00761666"/>
    <w:rsid w:val="007738C1"/>
    <w:rsid w:val="00774733"/>
    <w:rsid w:val="00781728"/>
    <w:rsid w:val="00786B23"/>
    <w:rsid w:val="00795C41"/>
    <w:rsid w:val="0079719D"/>
    <w:rsid w:val="007A1807"/>
    <w:rsid w:val="007A2463"/>
    <w:rsid w:val="007B085A"/>
    <w:rsid w:val="007B4A8F"/>
    <w:rsid w:val="007C1527"/>
    <w:rsid w:val="007C3F0E"/>
    <w:rsid w:val="007D0056"/>
    <w:rsid w:val="007D192F"/>
    <w:rsid w:val="007D2DBC"/>
    <w:rsid w:val="007D4E08"/>
    <w:rsid w:val="007D532C"/>
    <w:rsid w:val="007D6091"/>
    <w:rsid w:val="007E4923"/>
    <w:rsid w:val="007E64CC"/>
    <w:rsid w:val="007F5512"/>
    <w:rsid w:val="00802B73"/>
    <w:rsid w:val="00810FBE"/>
    <w:rsid w:val="00811C7A"/>
    <w:rsid w:val="00813158"/>
    <w:rsid w:val="008323E6"/>
    <w:rsid w:val="008410D5"/>
    <w:rsid w:val="008511C7"/>
    <w:rsid w:val="00862A41"/>
    <w:rsid w:val="00872C46"/>
    <w:rsid w:val="00877C41"/>
    <w:rsid w:val="0088220A"/>
    <w:rsid w:val="008967CA"/>
    <w:rsid w:val="008B11E6"/>
    <w:rsid w:val="008B7872"/>
    <w:rsid w:val="008C6DB6"/>
    <w:rsid w:val="008C7924"/>
    <w:rsid w:val="008D06C3"/>
    <w:rsid w:val="008D1A02"/>
    <w:rsid w:val="008D7AE4"/>
    <w:rsid w:val="008F1171"/>
    <w:rsid w:val="00904BB6"/>
    <w:rsid w:val="00914EAC"/>
    <w:rsid w:val="00920F7F"/>
    <w:rsid w:val="00922285"/>
    <w:rsid w:val="0092491E"/>
    <w:rsid w:val="00933739"/>
    <w:rsid w:val="00936E1C"/>
    <w:rsid w:val="00951CB6"/>
    <w:rsid w:val="00951D31"/>
    <w:rsid w:val="009534DB"/>
    <w:rsid w:val="009537EE"/>
    <w:rsid w:val="00953BD8"/>
    <w:rsid w:val="00957BD8"/>
    <w:rsid w:val="0096457C"/>
    <w:rsid w:val="009713A2"/>
    <w:rsid w:val="00971B59"/>
    <w:rsid w:val="00971DA7"/>
    <w:rsid w:val="00993600"/>
    <w:rsid w:val="00993D56"/>
    <w:rsid w:val="009964D1"/>
    <w:rsid w:val="009A55F4"/>
    <w:rsid w:val="009B23AA"/>
    <w:rsid w:val="009C6061"/>
    <w:rsid w:val="009C76F7"/>
    <w:rsid w:val="009D3132"/>
    <w:rsid w:val="009D53A4"/>
    <w:rsid w:val="009D55A4"/>
    <w:rsid w:val="009E69CE"/>
    <w:rsid w:val="00A026AE"/>
    <w:rsid w:val="00A03B88"/>
    <w:rsid w:val="00A0622C"/>
    <w:rsid w:val="00A06299"/>
    <w:rsid w:val="00A15607"/>
    <w:rsid w:val="00A2199C"/>
    <w:rsid w:val="00A233FB"/>
    <w:rsid w:val="00A242E7"/>
    <w:rsid w:val="00A26B14"/>
    <w:rsid w:val="00A51CBE"/>
    <w:rsid w:val="00A5396B"/>
    <w:rsid w:val="00A6225C"/>
    <w:rsid w:val="00A62599"/>
    <w:rsid w:val="00A62ED2"/>
    <w:rsid w:val="00A66DD2"/>
    <w:rsid w:val="00A70D5A"/>
    <w:rsid w:val="00A748EA"/>
    <w:rsid w:val="00A760E3"/>
    <w:rsid w:val="00A82901"/>
    <w:rsid w:val="00A82B65"/>
    <w:rsid w:val="00A8310C"/>
    <w:rsid w:val="00A83C37"/>
    <w:rsid w:val="00A85469"/>
    <w:rsid w:val="00A93267"/>
    <w:rsid w:val="00AA25BE"/>
    <w:rsid w:val="00AA281E"/>
    <w:rsid w:val="00AA2AE5"/>
    <w:rsid w:val="00AB35CA"/>
    <w:rsid w:val="00AB3612"/>
    <w:rsid w:val="00AC1641"/>
    <w:rsid w:val="00AE3775"/>
    <w:rsid w:val="00AF1461"/>
    <w:rsid w:val="00AF2F73"/>
    <w:rsid w:val="00AF331A"/>
    <w:rsid w:val="00B00C3C"/>
    <w:rsid w:val="00B01D72"/>
    <w:rsid w:val="00B2445C"/>
    <w:rsid w:val="00B27AC5"/>
    <w:rsid w:val="00B27EF4"/>
    <w:rsid w:val="00B343EE"/>
    <w:rsid w:val="00B3508A"/>
    <w:rsid w:val="00B356D4"/>
    <w:rsid w:val="00B40D81"/>
    <w:rsid w:val="00B41884"/>
    <w:rsid w:val="00B422DA"/>
    <w:rsid w:val="00B5049E"/>
    <w:rsid w:val="00B50802"/>
    <w:rsid w:val="00B67090"/>
    <w:rsid w:val="00B719B1"/>
    <w:rsid w:val="00B769D7"/>
    <w:rsid w:val="00B80522"/>
    <w:rsid w:val="00B857F3"/>
    <w:rsid w:val="00B92CC4"/>
    <w:rsid w:val="00B963C5"/>
    <w:rsid w:val="00BA0A1D"/>
    <w:rsid w:val="00BB5267"/>
    <w:rsid w:val="00BD2F72"/>
    <w:rsid w:val="00BE4917"/>
    <w:rsid w:val="00C12A5D"/>
    <w:rsid w:val="00C1639A"/>
    <w:rsid w:val="00C27CD5"/>
    <w:rsid w:val="00C41892"/>
    <w:rsid w:val="00C6343A"/>
    <w:rsid w:val="00C729F6"/>
    <w:rsid w:val="00C73E8D"/>
    <w:rsid w:val="00C80F91"/>
    <w:rsid w:val="00CA040D"/>
    <w:rsid w:val="00CB7617"/>
    <w:rsid w:val="00CC1186"/>
    <w:rsid w:val="00CC229D"/>
    <w:rsid w:val="00CC66DD"/>
    <w:rsid w:val="00CD65D0"/>
    <w:rsid w:val="00CE01ED"/>
    <w:rsid w:val="00CE1450"/>
    <w:rsid w:val="00CE4F21"/>
    <w:rsid w:val="00D10A95"/>
    <w:rsid w:val="00D12543"/>
    <w:rsid w:val="00D250D2"/>
    <w:rsid w:val="00D2716C"/>
    <w:rsid w:val="00D3030D"/>
    <w:rsid w:val="00D34E93"/>
    <w:rsid w:val="00D358BB"/>
    <w:rsid w:val="00D65B61"/>
    <w:rsid w:val="00D668C7"/>
    <w:rsid w:val="00D7063E"/>
    <w:rsid w:val="00D73458"/>
    <w:rsid w:val="00D94340"/>
    <w:rsid w:val="00D964DE"/>
    <w:rsid w:val="00D97B89"/>
    <w:rsid w:val="00DA0DAF"/>
    <w:rsid w:val="00DA3496"/>
    <w:rsid w:val="00DA3F54"/>
    <w:rsid w:val="00DA735D"/>
    <w:rsid w:val="00DB2E24"/>
    <w:rsid w:val="00DC0701"/>
    <w:rsid w:val="00DC3139"/>
    <w:rsid w:val="00DC5439"/>
    <w:rsid w:val="00DD3D90"/>
    <w:rsid w:val="00DD605A"/>
    <w:rsid w:val="00DE2CA4"/>
    <w:rsid w:val="00DF21A3"/>
    <w:rsid w:val="00DF3EC6"/>
    <w:rsid w:val="00E0456C"/>
    <w:rsid w:val="00E05CD5"/>
    <w:rsid w:val="00E3634F"/>
    <w:rsid w:val="00E36352"/>
    <w:rsid w:val="00E54470"/>
    <w:rsid w:val="00E71BC2"/>
    <w:rsid w:val="00E872F3"/>
    <w:rsid w:val="00E878D6"/>
    <w:rsid w:val="00E9362D"/>
    <w:rsid w:val="00E96627"/>
    <w:rsid w:val="00EA1ACF"/>
    <w:rsid w:val="00EA693A"/>
    <w:rsid w:val="00EA6A3E"/>
    <w:rsid w:val="00EC48E3"/>
    <w:rsid w:val="00ED60E5"/>
    <w:rsid w:val="00EE0709"/>
    <w:rsid w:val="00EE65B2"/>
    <w:rsid w:val="00EE7C63"/>
    <w:rsid w:val="00EF064C"/>
    <w:rsid w:val="00EF1A77"/>
    <w:rsid w:val="00EF3B86"/>
    <w:rsid w:val="00F03E35"/>
    <w:rsid w:val="00F068D2"/>
    <w:rsid w:val="00F1147D"/>
    <w:rsid w:val="00F34DE2"/>
    <w:rsid w:val="00F35275"/>
    <w:rsid w:val="00F43B6E"/>
    <w:rsid w:val="00F47CB2"/>
    <w:rsid w:val="00F47CB3"/>
    <w:rsid w:val="00F60E1F"/>
    <w:rsid w:val="00F65FCB"/>
    <w:rsid w:val="00F67D11"/>
    <w:rsid w:val="00F71AA5"/>
    <w:rsid w:val="00FA04A1"/>
    <w:rsid w:val="00FA49C8"/>
    <w:rsid w:val="00FB7E7A"/>
    <w:rsid w:val="00FC3079"/>
    <w:rsid w:val="00FD0D8A"/>
    <w:rsid w:val="00FD2F32"/>
    <w:rsid w:val="00FE06FD"/>
    <w:rsid w:val="00FF1E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5FEB6"/>
  <w15:docId w15:val="{DD050D8D-3A2C-4CED-A7A1-2F92A21BC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0E3"/>
    <w:pPr>
      <w:spacing w:line="360" w:lineRule="auto"/>
      <w:ind w:firstLine="720"/>
      <w:jc w:val="both"/>
    </w:pPr>
    <w:rPr>
      <w:sz w:val="24"/>
    </w:rPr>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bCs/>
      <w:szCs w:val="24"/>
    </w:rPr>
  </w:style>
  <w:style w:type="paragraph" w:styleId="Ttulo5">
    <w:name w:val="heading 5"/>
    <w:basedOn w:val="Normal"/>
    <w:next w:val="Normal"/>
    <w:uiPriority w:val="9"/>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ontepargpadro">
    <w:name w:val="Default Paragraph Font"/>
    <w:uiPriority w:val="1"/>
    <w:semiHidden/>
    <w:unhideWhenUsed/>
  </w:style>
  <w:style w:type="table" w:default="1" w:styleId="Tabelanormal">
    <w:name w:val="Normal Table"/>
    <w:uiPriority w:val="99"/>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Bibliografia">
    <w:name w:val="Bibliography"/>
    <w:basedOn w:val="Normal"/>
    <w:next w:val="Normal"/>
    <w:uiPriority w:val="37"/>
    <w:unhideWhenUsed/>
    <w:rsid w:val="00C729F6"/>
    <w:pPr>
      <w:spacing w:after="240" w:line="240" w:lineRule="auto"/>
    </w:pPr>
  </w:style>
  <w:style w:type="paragraph" w:styleId="NormalWeb">
    <w:name w:val="Normal (Web)"/>
    <w:basedOn w:val="Normal"/>
    <w:uiPriority w:val="99"/>
    <w:semiHidden/>
    <w:unhideWhenUsed/>
    <w:rsid w:val="005D0202"/>
    <w:rPr>
      <w:rFonts w:ascii="Times New Roman" w:hAnsi="Times New Roman" w:cs="Times New Roman"/>
      <w:szCs w:val="24"/>
    </w:rPr>
  </w:style>
  <w:style w:type="paragraph" w:styleId="PargrafodaLista">
    <w:name w:val="List Paragraph"/>
    <w:basedOn w:val="Normal"/>
    <w:uiPriority w:val="34"/>
    <w:qFormat/>
    <w:rsid w:val="00044784"/>
    <w:pPr>
      <w:ind w:left="720"/>
      <w:contextualSpacing/>
    </w:pPr>
  </w:style>
  <w:style w:type="character" w:styleId="nfase">
    <w:name w:val="Emphasis"/>
    <w:basedOn w:val="Fontepargpadro"/>
    <w:uiPriority w:val="20"/>
    <w:qFormat/>
    <w:rsid w:val="00083B7D"/>
    <w:rPr>
      <w:rFonts w:ascii="Arial" w:hAnsi="Arial"/>
      <w:b/>
      <w:i/>
      <w:iCs/>
      <w:sz w:val="16"/>
    </w:rPr>
  </w:style>
  <w:style w:type="paragraph" w:styleId="Legenda">
    <w:name w:val="caption"/>
    <w:basedOn w:val="Normal"/>
    <w:next w:val="Normal"/>
    <w:uiPriority w:val="35"/>
    <w:semiHidden/>
    <w:unhideWhenUsed/>
    <w:qFormat/>
    <w:rsid w:val="00971DA7"/>
    <w:pPr>
      <w:spacing w:after="200" w:line="240" w:lineRule="auto"/>
    </w:pPr>
    <w:rPr>
      <w:i/>
      <w:iCs/>
      <w:color w:val="1F497D" w:themeColor="text2"/>
      <w:sz w:val="18"/>
      <w:szCs w:val="18"/>
    </w:rPr>
  </w:style>
  <w:style w:type="paragraph" w:styleId="Cabealho">
    <w:name w:val="header"/>
    <w:basedOn w:val="Normal"/>
    <w:link w:val="CabealhoChar"/>
    <w:uiPriority w:val="99"/>
    <w:semiHidden/>
    <w:unhideWhenUsed/>
    <w:rsid w:val="006A13CC"/>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6A13CC"/>
    <w:rPr>
      <w:sz w:val="24"/>
    </w:rPr>
  </w:style>
  <w:style w:type="paragraph" w:styleId="Rodap">
    <w:name w:val="footer"/>
    <w:basedOn w:val="Normal"/>
    <w:link w:val="RodapChar"/>
    <w:uiPriority w:val="99"/>
    <w:semiHidden/>
    <w:unhideWhenUsed/>
    <w:rsid w:val="006A13CC"/>
    <w:pPr>
      <w:tabs>
        <w:tab w:val="center" w:pos="4252"/>
        <w:tab w:val="right" w:pos="8504"/>
      </w:tabs>
      <w:spacing w:line="240" w:lineRule="auto"/>
    </w:pPr>
  </w:style>
  <w:style w:type="character" w:customStyle="1" w:styleId="RodapChar">
    <w:name w:val="Rodapé Char"/>
    <w:basedOn w:val="Fontepargpadro"/>
    <w:link w:val="Rodap"/>
    <w:uiPriority w:val="99"/>
    <w:semiHidden/>
    <w:rsid w:val="006A13CC"/>
    <w:rPr>
      <w:sz w:val="24"/>
    </w:rPr>
  </w:style>
  <w:style w:type="paragraph" w:styleId="Textodenotadefim">
    <w:name w:val="endnote text"/>
    <w:basedOn w:val="Normal"/>
    <w:link w:val="TextodenotadefimChar"/>
    <w:uiPriority w:val="99"/>
    <w:semiHidden/>
    <w:unhideWhenUsed/>
    <w:rsid w:val="006A13CC"/>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6A13CC"/>
    <w:rPr>
      <w:sz w:val="20"/>
      <w:szCs w:val="20"/>
    </w:rPr>
  </w:style>
  <w:style w:type="character" w:styleId="Refdenotadefim">
    <w:name w:val="endnote reference"/>
    <w:basedOn w:val="Fontepargpadro"/>
    <w:uiPriority w:val="99"/>
    <w:semiHidden/>
    <w:unhideWhenUsed/>
    <w:rsid w:val="006A13CC"/>
    <w:rPr>
      <w:vertAlign w:val="superscript"/>
    </w:rPr>
  </w:style>
  <w:style w:type="paragraph" w:styleId="CabealhodoSumrio">
    <w:name w:val="TOC Heading"/>
    <w:basedOn w:val="Ttulo1"/>
    <w:next w:val="Normal"/>
    <w:uiPriority w:val="39"/>
    <w:unhideWhenUsed/>
    <w:qFormat/>
    <w:rsid w:val="006A13CC"/>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ind w:firstLine="0"/>
      <w:outlineLvl w:val="9"/>
    </w:pPr>
    <w:rPr>
      <w:rFonts w:eastAsiaTheme="majorEastAsia" w:cstheme="majorBidi"/>
      <w:bCs w:val="0"/>
      <w:color w:val="000000" w:themeColor="text1"/>
      <w:sz w:val="16"/>
      <w:szCs w:val="32"/>
    </w:rPr>
  </w:style>
  <w:style w:type="paragraph" w:styleId="Textodenotaderodap">
    <w:name w:val="footnote text"/>
    <w:basedOn w:val="Normal"/>
    <w:link w:val="TextodenotaderodapChar"/>
    <w:uiPriority w:val="99"/>
    <w:semiHidden/>
    <w:unhideWhenUsed/>
    <w:rsid w:val="006A13CC"/>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6A13CC"/>
    <w:rPr>
      <w:sz w:val="20"/>
      <w:szCs w:val="20"/>
    </w:rPr>
  </w:style>
  <w:style w:type="character" w:styleId="Refdenotaderodap">
    <w:name w:val="footnote reference"/>
    <w:basedOn w:val="Fontepargpadro"/>
    <w:uiPriority w:val="99"/>
    <w:semiHidden/>
    <w:unhideWhenUsed/>
    <w:rsid w:val="006A13CC"/>
    <w:rPr>
      <w:vertAlign w:val="superscript"/>
    </w:rPr>
  </w:style>
  <w:style w:type="character" w:styleId="Hyperlink">
    <w:name w:val="Hyperlink"/>
    <w:basedOn w:val="Fontepargpadro"/>
    <w:uiPriority w:val="99"/>
    <w:unhideWhenUsed/>
    <w:rsid w:val="006A13CC"/>
    <w:rPr>
      <w:color w:val="0000FF" w:themeColor="hyperlink"/>
      <w:u w:val="single"/>
    </w:rPr>
  </w:style>
  <w:style w:type="character" w:styleId="MenoPendente">
    <w:name w:val="Unresolved Mention"/>
    <w:basedOn w:val="Fontepargpadro"/>
    <w:uiPriority w:val="99"/>
    <w:semiHidden/>
    <w:unhideWhenUsed/>
    <w:rsid w:val="006A13CC"/>
    <w:rPr>
      <w:color w:val="605E5C"/>
      <w:shd w:val="clear" w:color="auto" w:fill="E1DFDD"/>
    </w:rPr>
  </w:style>
  <w:style w:type="character" w:styleId="HiperlinkVisitado">
    <w:name w:val="FollowedHyperlink"/>
    <w:basedOn w:val="Fontepargpadro"/>
    <w:uiPriority w:val="99"/>
    <w:semiHidden/>
    <w:unhideWhenUsed/>
    <w:rsid w:val="006A13CC"/>
    <w:rPr>
      <w:color w:val="800080" w:themeColor="followedHyperlink"/>
      <w:u w:val="single"/>
    </w:rPr>
  </w:style>
  <w:style w:type="table" w:styleId="TabeladeLista2-nfase1">
    <w:name w:val="List Table 2 Accent 1"/>
    <w:basedOn w:val="Tabelanormal"/>
    <w:uiPriority w:val="47"/>
    <w:rsid w:val="006A13CC"/>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ade4-nfase1">
    <w:name w:val="Grid Table 4 Accent 1"/>
    <w:basedOn w:val="Tabelanormal"/>
    <w:uiPriority w:val="49"/>
    <w:rsid w:val="006A13C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ade5Escura-nfase1">
    <w:name w:val="Grid Table 5 Dark Accent 1"/>
    <w:basedOn w:val="Tabelanormal"/>
    <w:uiPriority w:val="50"/>
    <w:rsid w:val="006A13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nfaseSutil">
    <w:name w:val="Subtle Emphasis"/>
    <w:basedOn w:val="Fontepargpadro"/>
    <w:uiPriority w:val="19"/>
    <w:qFormat/>
    <w:rsid w:val="00B27EF4"/>
    <w:rPr>
      <w:rFonts w:ascii="Arial" w:hAnsi="Arial"/>
      <w:i/>
      <w:iCs/>
      <w:color w:val="404040" w:themeColor="text1" w:themeTint="BF"/>
      <w:sz w:val="16"/>
    </w:rPr>
  </w:style>
  <w:style w:type="paragraph" w:styleId="Reviso">
    <w:name w:val="Revision"/>
    <w:hidden/>
    <w:uiPriority w:val="99"/>
    <w:semiHidden/>
    <w:rsid w:val="001851D4"/>
    <w:pPr>
      <w:widowControl/>
    </w:pPr>
    <w:rPr>
      <w:sz w:val="24"/>
    </w:rPr>
  </w:style>
  <w:style w:type="character" w:styleId="Refdecomentrio">
    <w:name w:val="annotation reference"/>
    <w:basedOn w:val="Fontepargpadro"/>
    <w:uiPriority w:val="99"/>
    <w:semiHidden/>
    <w:unhideWhenUsed/>
    <w:rsid w:val="00D94340"/>
    <w:rPr>
      <w:sz w:val="16"/>
      <w:szCs w:val="16"/>
    </w:rPr>
  </w:style>
  <w:style w:type="paragraph" w:styleId="Textodecomentrio">
    <w:name w:val="annotation text"/>
    <w:basedOn w:val="Normal"/>
    <w:link w:val="TextodecomentrioChar"/>
    <w:uiPriority w:val="99"/>
    <w:unhideWhenUsed/>
    <w:rsid w:val="00D94340"/>
    <w:pPr>
      <w:spacing w:line="240" w:lineRule="auto"/>
    </w:pPr>
    <w:rPr>
      <w:sz w:val="20"/>
      <w:szCs w:val="20"/>
    </w:rPr>
  </w:style>
  <w:style w:type="character" w:customStyle="1" w:styleId="TextodecomentrioChar">
    <w:name w:val="Texto de comentário Char"/>
    <w:basedOn w:val="Fontepargpadro"/>
    <w:link w:val="Textodecomentrio"/>
    <w:uiPriority w:val="99"/>
    <w:rsid w:val="00D94340"/>
    <w:rPr>
      <w:sz w:val="20"/>
      <w:szCs w:val="20"/>
    </w:rPr>
  </w:style>
  <w:style w:type="paragraph" w:styleId="Assuntodocomentrio">
    <w:name w:val="annotation subject"/>
    <w:basedOn w:val="Textodecomentrio"/>
    <w:next w:val="Textodecomentrio"/>
    <w:link w:val="AssuntodocomentrioChar"/>
    <w:uiPriority w:val="99"/>
    <w:semiHidden/>
    <w:unhideWhenUsed/>
    <w:rsid w:val="00D94340"/>
    <w:rPr>
      <w:b/>
      <w:bCs/>
    </w:rPr>
  </w:style>
  <w:style w:type="character" w:customStyle="1" w:styleId="AssuntodocomentrioChar">
    <w:name w:val="Assunto do comentário Char"/>
    <w:basedOn w:val="TextodecomentrioChar"/>
    <w:link w:val="Assuntodocomentrio"/>
    <w:uiPriority w:val="99"/>
    <w:semiHidden/>
    <w:rsid w:val="00D9434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henriquemenegaz.github.io/centro-reabilitacao-cronograma-interativo/"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package" Target="embeddings/Microsoft_Excel_Worksheet.xlsx"/><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20http:/lattes.cnpq.br/8295870661549352" TargetMode="External"/><Relationship Id="rId2" Type="http://schemas.openxmlformats.org/officeDocument/2006/relationships/hyperlink" Target="http://lattes.cnpq.br/7607053642642844" TargetMode="External"/><Relationship Id="rId1" Type="http://schemas.openxmlformats.org/officeDocument/2006/relationships/hyperlink" Target="http://lattes.cnpq.br/9399577551123402" TargetMode="External"/><Relationship Id="rId4" Type="http://schemas.openxmlformats.org/officeDocument/2006/relationships/hyperlink" Target="https://henriquemenegaz.github.io/centro-reabilitacao-cronograma-interativ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C3E37-A7A9-47E5-9BF9-FA9AD51BB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63</Pages>
  <Words>43114</Words>
  <Characters>232817</Characters>
  <Application>Microsoft Office Word</Application>
  <DocSecurity>0</DocSecurity>
  <Lines>1940</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275381</CharactersWithSpaces>
  <SharedDoc>false</SharedDoc>
  <HLinks>
    <vt:vector size="30" baseType="variant">
      <vt:variant>
        <vt:i4>65567</vt:i4>
      </vt:variant>
      <vt:variant>
        <vt:i4>93</vt:i4>
      </vt:variant>
      <vt:variant>
        <vt:i4>0</vt:i4>
      </vt:variant>
      <vt:variant>
        <vt:i4>5</vt:i4>
      </vt:variant>
      <vt:variant>
        <vt:lpwstr>https://henriquemenegaz.github.io/centro-reabilitacao-cronograma-interativo/</vt:lpwstr>
      </vt:variant>
      <vt:variant>
        <vt:lpwstr/>
      </vt:variant>
      <vt:variant>
        <vt:i4>65567</vt:i4>
      </vt:variant>
      <vt:variant>
        <vt:i4>9</vt:i4>
      </vt:variant>
      <vt:variant>
        <vt:i4>0</vt:i4>
      </vt:variant>
      <vt:variant>
        <vt:i4>5</vt:i4>
      </vt:variant>
      <vt:variant>
        <vt:lpwstr>https://henriquemenegaz.github.io/centro-reabilitacao-cronograma-interativo/</vt:lpwstr>
      </vt:variant>
      <vt:variant>
        <vt:lpwstr/>
      </vt:variant>
      <vt:variant>
        <vt:i4>262167</vt:i4>
      </vt:variant>
      <vt:variant>
        <vt:i4>6</vt:i4>
      </vt:variant>
      <vt:variant>
        <vt:i4>0</vt:i4>
      </vt:variant>
      <vt:variant>
        <vt:i4>5</vt:i4>
      </vt:variant>
      <vt:variant>
        <vt:lpwstr>http:/lattes.cnpq.br/8295870661549352</vt:lpwstr>
      </vt:variant>
      <vt:variant>
        <vt:lpwstr/>
      </vt:variant>
      <vt:variant>
        <vt:i4>2228256</vt:i4>
      </vt:variant>
      <vt:variant>
        <vt:i4>3</vt:i4>
      </vt:variant>
      <vt:variant>
        <vt:i4>0</vt:i4>
      </vt:variant>
      <vt:variant>
        <vt:i4>5</vt:i4>
      </vt:variant>
      <vt:variant>
        <vt:lpwstr>http://lattes.cnpq.br/7607053642642844</vt:lpwstr>
      </vt:variant>
      <vt:variant>
        <vt:lpwstr/>
      </vt:variant>
      <vt:variant>
        <vt:i4>2555941</vt:i4>
      </vt:variant>
      <vt:variant>
        <vt:i4>0</vt:i4>
      </vt:variant>
      <vt:variant>
        <vt:i4>0</vt:i4>
      </vt:variant>
      <vt:variant>
        <vt:i4>5</vt:i4>
      </vt:variant>
      <vt:variant>
        <vt:lpwstr>http://lattes.cnpq.br/9399577551123402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 Baptista</dc:creator>
  <cp:lastModifiedBy>Roberto Baptista</cp:lastModifiedBy>
  <cp:revision>196</cp:revision>
  <dcterms:created xsi:type="dcterms:W3CDTF">2025-11-14T20:48:00Z</dcterms:created>
  <dcterms:modified xsi:type="dcterms:W3CDTF">2025-11-26T20:26:00Z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id="2KEvI2f5"/&gt;&lt;style id="http://www.zotero.org/styles/associacao-brasileira-de-normas-tecnicas" hasBibliography="1" bibliographyStyleHasBeenSet="1"/&gt;&lt;prefs&gt;&lt;pref name="fieldType" value="Field"/&gt;&lt;pre</vt:lpwstr>
  </property>
  <property fmtid="{D5CDD505-2E9C-101B-9397-08002B2CF9AE}" pid="3" name="ZOTERO_PREF_2">
    <vt:lpwstr>f name="automaticJournalAbbreviations" value="true"/&gt;&lt;/prefs&gt;&lt;/data&gt;</vt:lpwstr>
  </property>
</Properties>
</file>